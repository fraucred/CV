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6976"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8000"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96" w:type="dxa"/>
        <w:tblInd w:w="-132" w:type="dxa"/>
        <w:tblCellMar>
          <w:left w:w="70" w:type="dxa"/>
          <w:right w:w="70" w:type="dxa"/>
        </w:tblCellMar>
        <w:tblLook w:val="0000" w:firstRow="0" w:lastRow="0" w:firstColumn="0" w:lastColumn="0" w:noHBand="0" w:noVBand="0"/>
      </w:tblPr>
      <w:tblGrid>
        <w:gridCol w:w="3232"/>
        <w:gridCol w:w="3232"/>
        <w:gridCol w:w="3232"/>
      </w:tblGrid>
      <w:tr w:rsidR="00751372" w:rsidRPr="00B7329B" w:rsidTr="00446046">
        <w:trPr>
          <w:trHeight w:val="129"/>
        </w:trPr>
        <w:tc>
          <w:tcPr>
            <w:tcW w:w="3232"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32"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32"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r w:rsidR="00B7329B" w:rsidRPr="00446046" w:rsidTr="00446046">
        <w:trPr>
          <w:trHeight w:val="129"/>
        </w:trPr>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r>
    </w:tbl>
    <w:p w:rsidR="00446046" w:rsidRDefault="001E09FE" w:rsidP="00446046">
      <w:pPr>
        <w:pStyle w:val="pageBlanc"/>
      </w:pPr>
      <w:r w:rsidRPr="00446046">
        <w:br w:type="page"/>
      </w:r>
    </w:p>
    <w:p w:rsidR="00446046" w:rsidRDefault="00446046" w:rsidP="003E137E">
      <w:pPr>
        <w:pStyle w:val="pageBlanc"/>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AF68B3"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090038" w:history="1">
            <w:r w:rsidR="00AF68B3" w:rsidRPr="00EB7FB3">
              <w:rPr>
                <w:rStyle w:val="Lienhypertexte"/>
                <w:noProof/>
              </w:rPr>
              <w:t>Remerciements</w:t>
            </w:r>
            <w:r w:rsidR="00AF68B3">
              <w:rPr>
                <w:noProof/>
                <w:webHidden/>
              </w:rPr>
              <w:tab/>
            </w:r>
            <w:r w:rsidR="00AF68B3">
              <w:rPr>
                <w:noProof/>
                <w:webHidden/>
              </w:rPr>
              <w:fldChar w:fldCharType="begin"/>
            </w:r>
            <w:r w:rsidR="00AF68B3">
              <w:rPr>
                <w:noProof/>
                <w:webHidden/>
              </w:rPr>
              <w:instrText xml:space="preserve"> PAGEREF _Toc491090038 \h </w:instrText>
            </w:r>
            <w:r w:rsidR="00AF68B3">
              <w:rPr>
                <w:noProof/>
                <w:webHidden/>
              </w:rPr>
            </w:r>
            <w:r w:rsidR="00AF68B3">
              <w:rPr>
                <w:noProof/>
                <w:webHidden/>
              </w:rPr>
              <w:fldChar w:fldCharType="separate"/>
            </w:r>
            <w:r w:rsidR="00DE3CB2">
              <w:rPr>
                <w:noProof/>
                <w:webHidden/>
              </w:rPr>
              <w:t>3</w:t>
            </w:r>
            <w:r w:rsidR="00AF68B3">
              <w:rPr>
                <w:noProof/>
                <w:webHidden/>
              </w:rPr>
              <w:fldChar w:fldCharType="end"/>
            </w:r>
          </w:hyperlink>
        </w:p>
        <w:p w:rsidR="00AF68B3" w:rsidRDefault="00D018B1">
          <w:pPr>
            <w:pStyle w:val="TM1"/>
            <w:tabs>
              <w:tab w:val="right" w:leader="dot" w:pos="9062"/>
            </w:tabs>
            <w:rPr>
              <w:rFonts w:eastAsiaTheme="minorEastAsia"/>
              <w:noProof/>
              <w:color w:val="auto"/>
              <w:sz w:val="22"/>
              <w:lang w:eastAsia="fr-FR"/>
            </w:rPr>
          </w:pPr>
          <w:hyperlink w:anchor="_Toc491090039" w:history="1">
            <w:r w:rsidR="00AF68B3" w:rsidRPr="00EB7FB3">
              <w:rPr>
                <w:rStyle w:val="Lienhypertexte"/>
                <w:noProof/>
              </w:rPr>
              <w:t>Résumé analytique</w:t>
            </w:r>
            <w:r w:rsidR="00AF68B3">
              <w:rPr>
                <w:noProof/>
                <w:webHidden/>
              </w:rPr>
              <w:tab/>
            </w:r>
            <w:r w:rsidR="00AF68B3">
              <w:rPr>
                <w:noProof/>
                <w:webHidden/>
              </w:rPr>
              <w:fldChar w:fldCharType="begin"/>
            </w:r>
            <w:r w:rsidR="00AF68B3">
              <w:rPr>
                <w:noProof/>
                <w:webHidden/>
              </w:rPr>
              <w:instrText xml:space="preserve"> PAGEREF _Toc491090039 \h </w:instrText>
            </w:r>
            <w:r w:rsidR="00AF68B3">
              <w:rPr>
                <w:noProof/>
                <w:webHidden/>
              </w:rPr>
            </w:r>
            <w:r w:rsidR="00AF68B3">
              <w:rPr>
                <w:noProof/>
                <w:webHidden/>
              </w:rPr>
              <w:fldChar w:fldCharType="separate"/>
            </w:r>
            <w:r w:rsidR="00DE3CB2">
              <w:rPr>
                <w:noProof/>
                <w:webHidden/>
              </w:rPr>
              <w:t>4</w:t>
            </w:r>
            <w:r w:rsidR="00AF68B3">
              <w:rPr>
                <w:noProof/>
                <w:webHidden/>
              </w:rPr>
              <w:fldChar w:fldCharType="end"/>
            </w:r>
          </w:hyperlink>
        </w:p>
        <w:p w:rsidR="00AF68B3" w:rsidRDefault="00D018B1">
          <w:pPr>
            <w:pStyle w:val="TM1"/>
            <w:tabs>
              <w:tab w:val="right" w:leader="dot" w:pos="9062"/>
            </w:tabs>
            <w:rPr>
              <w:rFonts w:eastAsiaTheme="minorEastAsia"/>
              <w:noProof/>
              <w:color w:val="auto"/>
              <w:sz w:val="22"/>
              <w:lang w:eastAsia="fr-FR"/>
            </w:rPr>
          </w:pPr>
          <w:hyperlink w:anchor="_Toc491090040" w:history="1">
            <w:r w:rsidR="00AF68B3" w:rsidRPr="00EB7FB3">
              <w:rPr>
                <w:rStyle w:val="Lienhypertexte"/>
                <w:noProof/>
                <w:lang w:val="en-GB"/>
              </w:rPr>
              <w:t>Executive summary</w:t>
            </w:r>
            <w:r w:rsidR="00AF68B3">
              <w:rPr>
                <w:noProof/>
                <w:webHidden/>
              </w:rPr>
              <w:tab/>
            </w:r>
            <w:r w:rsidR="00AF68B3">
              <w:rPr>
                <w:noProof/>
                <w:webHidden/>
              </w:rPr>
              <w:fldChar w:fldCharType="begin"/>
            </w:r>
            <w:r w:rsidR="00AF68B3">
              <w:rPr>
                <w:noProof/>
                <w:webHidden/>
              </w:rPr>
              <w:instrText xml:space="preserve"> PAGEREF _Toc491090040 \h </w:instrText>
            </w:r>
            <w:r w:rsidR="00AF68B3">
              <w:rPr>
                <w:noProof/>
                <w:webHidden/>
              </w:rPr>
            </w:r>
            <w:r w:rsidR="00AF68B3">
              <w:rPr>
                <w:noProof/>
                <w:webHidden/>
              </w:rPr>
              <w:fldChar w:fldCharType="separate"/>
            </w:r>
            <w:r w:rsidR="00DE3CB2">
              <w:rPr>
                <w:noProof/>
                <w:webHidden/>
              </w:rPr>
              <w:t>5</w:t>
            </w:r>
            <w:r w:rsidR="00AF68B3">
              <w:rPr>
                <w:noProof/>
                <w:webHidden/>
              </w:rPr>
              <w:fldChar w:fldCharType="end"/>
            </w:r>
          </w:hyperlink>
        </w:p>
        <w:p w:rsidR="00AF68B3" w:rsidRDefault="00D018B1">
          <w:pPr>
            <w:pStyle w:val="TM1"/>
            <w:tabs>
              <w:tab w:val="left" w:pos="440"/>
              <w:tab w:val="right" w:leader="dot" w:pos="9062"/>
            </w:tabs>
            <w:rPr>
              <w:rFonts w:eastAsiaTheme="minorEastAsia"/>
              <w:noProof/>
              <w:color w:val="auto"/>
              <w:sz w:val="22"/>
              <w:lang w:eastAsia="fr-FR"/>
            </w:rPr>
          </w:pPr>
          <w:hyperlink w:anchor="_Toc491090041" w:history="1">
            <w:r w:rsidR="00AF68B3" w:rsidRPr="00EB7FB3">
              <w:rPr>
                <w:rStyle w:val="Lienhypertexte"/>
                <w:noProof/>
              </w:rPr>
              <w:t>I.</w:t>
            </w:r>
            <w:r w:rsidR="00AF68B3">
              <w:rPr>
                <w:rFonts w:eastAsiaTheme="minorEastAsia"/>
                <w:noProof/>
                <w:color w:val="auto"/>
                <w:sz w:val="22"/>
                <w:lang w:eastAsia="fr-FR"/>
              </w:rPr>
              <w:tab/>
            </w:r>
            <w:r w:rsidR="00AF68B3" w:rsidRPr="00EB7FB3">
              <w:rPr>
                <w:rStyle w:val="Lienhypertexte"/>
                <w:noProof/>
              </w:rPr>
              <w:t>Introduction</w:t>
            </w:r>
            <w:r w:rsidR="00AF68B3">
              <w:rPr>
                <w:noProof/>
                <w:webHidden/>
              </w:rPr>
              <w:tab/>
            </w:r>
            <w:r w:rsidR="00AF68B3">
              <w:rPr>
                <w:noProof/>
                <w:webHidden/>
              </w:rPr>
              <w:fldChar w:fldCharType="begin"/>
            </w:r>
            <w:r w:rsidR="00AF68B3">
              <w:rPr>
                <w:noProof/>
                <w:webHidden/>
              </w:rPr>
              <w:instrText xml:space="preserve"> PAGEREF _Toc491090041 \h </w:instrText>
            </w:r>
            <w:r w:rsidR="00AF68B3">
              <w:rPr>
                <w:noProof/>
                <w:webHidden/>
              </w:rPr>
            </w:r>
            <w:r w:rsidR="00AF68B3">
              <w:rPr>
                <w:noProof/>
                <w:webHidden/>
              </w:rPr>
              <w:fldChar w:fldCharType="separate"/>
            </w:r>
            <w:r w:rsidR="00DE3CB2">
              <w:rPr>
                <w:noProof/>
                <w:webHidden/>
              </w:rPr>
              <w:t>6</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2" w:history="1">
            <w:r w:rsidR="00AF68B3" w:rsidRPr="00EB7FB3">
              <w:rPr>
                <w:rStyle w:val="Lienhypertexte"/>
                <w:noProof/>
              </w:rPr>
              <w:t>a)</w:t>
            </w:r>
            <w:r w:rsidR="00AF68B3">
              <w:rPr>
                <w:rFonts w:eastAsiaTheme="minorEastAsia"/>
                <w:noProof/>
                <w:color w:val="auto"/>
                <w:sz w:val="22"/>
                <w:lang w:eastAsia="fr-FR"/>
              </w:rPr>
              <w:tab/>
            </w:r>
            <w:r w:rsidR="00AF68B3" w:rsidRPr="00EB7FB3">
              <w:rPr>
                <w:rStyle w:val="Lienhypertexte"/>
                <w:noProof/>
              </w:rPr>
              <w:t>Entreprise d’accueil</w:t>
            </w:r>
            <w:r w:rsidR="00AF68B3">
              <w:rPr>
                <w:noProof/>
                <w:webHidden/>
              </w:rPr>
              <w:tab/>
            </w:r>
            <w:r w:rsidR="00AF68B3">
              <w:rPr>
                <w:noProof/>
                <w:webHidden/>
              </w:rPr>
              <w:fldChar w:fldCharType="begin"/>
            </w:r>
            <w:r w:rsidR="00AF68B3">
              <w:rPr>
                <w:noProof/>
                <w:webHidden/>
              </w:rPr>
              <w:instrText xml:space="preserve"> PAGEREF _Toc491090042 \h </w:instrText>
            </w:r>
            <w:r w:rsidR="00AF68B3">
              <w:rPr>
                <w:noProof/>
                <w:webHidden/>
              </w:rPr>
            </w:r>
            <w:r w:rsidR="00AF68B3">
              <w:rPr>
                <w:noProof/>
                <w:webHidden/>
              </w:rPr>
              <w:fldChar w:fldCharType="separate"/>
            </w:r>
            <w:r w:rsidR="00DE3CB2">
              <w:rPr>
                <w:noProof/>
                <w:webHidden/>
              </w:rPr>
              <w:t>7</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3" w:history="1">
            <w:r w:rsidR="00AF68B3" w:rsidRPr="00EB7FB3">
              <w:rPr>
                <w:rStyle w:val="Lienhypertexte"/>
                <w:noProof/>
              </w:rPr>
              <w:t>b)</w:t>
            </w:r>
            <w:r w:rsidR="00AF68B3">
              <w:rPr>
                <w:rFonts w:eastAsiaTheme="minorEastAsia"/>
                <w:noProof/>
                <w:color w:val="auto"/>
                <w:sz w:val="22"/>
                <w:lang w:eastAsia="fr-FR"/>
              </w:rPr>
              <w:tab/>
            </w:r>
            <w:r w:rsidR="00AF68B3" w:rsidRPr="00EB7FB3">
              <w:rPr>
                <w:rStyle w:val="Lienhypertexte"/>
                <w:noProof/>
              </w:rPr>
              <w:t>Contexte projet</w:t>
            </w:r>
            <w:r w:rsidR="00AF68B3">
              <w:rPr>
                <w:noProof/>
                <w:webHidden/>
              </w:rPr>
              <w:tab/>
            </w:r>
            <w:r w:rsidR="00AF68B3">
              <w:rPr>
                <w:noProof/>
                <w:webHidden/>
              </w:rPr>
              <w:fldChar w:fldCharType="begin"/>
            </w:r>
            <w:r w:rsidR="00AF68B3">
              <w:rPr>
                <w:noProof/>
                <w:webHidden/>
              </w:rPr>
              <w:instrText xml:space="preserve"> PAGEREF _Toc491090043 \h </w:instrText>
            </w:r>
            <w:r w:rsidR="00AF68B3">
              <w:rPr>
                <w:noProof/>
                <w:webHidden/>
              </w:rPr>
            </w:r>
            <w:r w:rsidR="00AF68B3">
              <w:rPr>
                <w:noProof/>
                <w:webHidden/>
              </w:rPr>
              <w:fldChar w:fldCharType="separate"/>
            </w:r>
            <w:r w:rsidR="00DE3CB2">
              <w:rPr>
                <w:noProof/>
                <w:webHidden/>
              </w:rPr>
              <w:t>10</w:t>
            </w:r>
            <w:r w:rsidR="00AF68B3">
              <w:rPr>
                <w:noProof/>
                <w:webHidden/>
              </w:rPr>
              <w:fldChar w:fldCharType="end"/>
            </w:r>
          </w:hyperlink>
        </w:p>
        <w:p w:rsidR="00AF68B3" w:rsidRDefault="00D018B1">
          <w:pPr>
            <w:pStyle w:val="TM1"/>
            <w:tabs>
              <w:tab w:val="left" w:pos="440"/>
              <w:tab w:val="right" w:leader="dot" w:pos="9062"/>
            </w:tabs>
            <w:rPr>
              <w:rFonts w:eastAsiaTheme="minorEastAsia"/>
              <w:noProof/>
              <w:color w:val="auto"/>
              <w:sz w:val="22"/>
              <w:lang w:eastAsia="fr-FR"/>
            </w:rPr>
          </w:pPr>
          <w:hyperlink w:anchor="_Toc491090044" w:history="1">
            <w:r w:rsidR="00AF68B3" w:rsidRPr="00EB7FB3">
              <w:rPr>
                <w:rStyle w:val="Lienhypertexte"/>
                <w:noProof/>
              </w:rPr>
              <w:t>II.</w:t>
            </w:r>
            <w:r w:rsidR="00AF68B3">
              <w:rPr>
                <w:rFonts w:eastAsiaTheme="minorEastAsia"/>
                <w:noProof/>
                <w:color w:val="auto"/>
                <w:sz w:val="22"/>
                <w:lang w:eastAsia="fr-FR"/>
              </w:rPr>
              <w:tab/>
            </w:r>
            <w:r w:rsidR="00AF68B3" w:rsidRPr="00EB7FB3">
              <w:rPr>
                <w:rStyle w:val="Lienhypertexte"/>
                <w:noProof/>
              </w:rPr>
              <w:t>Etat de l’art</w:t>
            </w:r>
            <w:r w:rsidR="00AF68B3">
              <w:rPr>
                <w:noProof/>
                <w:webHidden/>
              </w:rPr>
              <w:tab/>
            </w:r>
            <w:r w:rsidR="00AF68B3">
              <w:rPr>
                <w:noProof/>
                <w:webHidden/>
              </w:rPr>
              <w:fldChar w:fldCharType="begin"/>
            </w:r>
            <w:r w:rsidR="00AF68B3">
              <w:rPr>
                <w:noProof/>
                <w:webHidden/>
              </w:rPr>
              <w:instrText xml:space="preserve"> PAGEREF _Toc491090044 \h </w:instrText>
            </w:r>
            <w:r w:rsidR="00AF68B3">
              <w:rPr>
                <w:noProof/>
                <w:webHidden/>
              </w:rPr>
            </w:r>
            <w:r w:rsidR="00AF68B3">
              <w:rPr>
                <w:noProof/>
                <w:webHidden/>
              </w:rPr>
              <w:fldChar w:fldCharType="separate"/>
            </w:r>
            <w:r w:rsidR="00DE3CB2">
              <w:rPr>
                <w:noProof/>
                <w:webHidden/>
              </w:rPr>
              <w:t>14</w:t>
            </w:r>
            <w:r w:rsidR="00AF68B3">
              <w:rPr>
                <w:noProof/>
                <w:webHidden/>
              </w:rPr>
              <w:fldChar w:fldCharType="end"/>
            </w:r>
          </w:hyperlink>
        </w:p>
        <w:p w:rsidR="00AF68B3" w:rsidRDefault="00D018B1">
          <w:pPr>
            <w:pStyle w:val="TM3"/>
            <w:tabs>
              <w:tab w:val="right" w:leader="dot" w:pos="9062"/>
            </w:tabs>
            <w:rPr>
              <w:rFonts w:eastAsiaTheme="minorEastAsia"/>
              <w:noProof/>
              <w:color w:val="auto"/>
              <w:sz w:val="22"/>
              <w:lang w:eastAsia="fr-FR"/>
            </w:rPr>
          </w:pPr>
          <w:hyperlink w:anchor="_Toc491090045" w:history="1">
            <w:r w:rsidR="00AF68B3" w:rsidRPr="00EB7FB3">
              <w:rPr>
                <w:rStyle w:val="Lienhypertexte"/>
                <w:noProof/>
              </w:rPr>
              <w:t>Prélude :</w:t>
            </w:r>
            <w:r w:rsidR="00AF68B3">
              <w:rPr>
                <w:noProof/>
                <w:webHidden/>
              </w:rPr>
              <w:tab/>
            </w:r>
            <w:r w:rsidR="00AF68B3">
              <w:rPr>
                <w:noProof/>
                <w:webHidden/>
              </w:rPr>
              <w:fldChar w:fldCharType="begin"/>
            </w:r>
            <w:r w:rsidR="00AF68B3">
              <w:rPr>
                <w:noProof/>
                <w:webHidden/>
              </w:rPr>
              <w:instrText xml:space="preserve"> PAGEREF _Toc491090045 \h </w:instrText>
            </w:r>
            <w:r w:rsidR="00AF68B3">
              <w:rPr>
                <w:noProof/>
                <w:webHidden/>
              </w:rPr>
            </w:r>
            <w:r w:rsidR="00AF68B3">
              <w:rPr>
                <w:noProof/>
                <w:webHidden/>
              </w:rPr>
              <w:fldChar w:fldCharType="separate"/>
            </w:r>
            <w:r w:rsidR="00DE3CB2">
              <w:rPr>
                <w:noProof/>
                <w:webHidden/>
              </w:rPr>
              <w:t>14</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6" w:history="1">
            <w:r w:rsidR="00AF68B3" w:rsidRPr="00EB7FB3">
              <w:rPr>
                <w:rStyle w:val="Lienhypertexte"/>
                <w:noProof/>
              </w:rPr>
              <w:t>a)</w:t>
            </w:r>
            <w:r w:rsidR="00AF68B3">
              <w:rPr>
                <w:rFonts w:eastAsiaTheme="minorEastAsia"/>
                <w:noProof/>
                <w:color w:val="auto"/>
                <w:sz w:val="22"/>
                <w:lang w:eastAsia="fr-FR"/>
              </w:rPr>
              <w:tab/>
            </w:r>
            <w:r w:rsidR="00AF68B3" w:rsidRPr="00EB7FB3">
              <w:rPr>
                <w:rStyle w:val="Lienhypertexte"/>
                <w:noProof/>
              </w:rPr>
              <w:t>Définition, objectif et exemples</w:t>
            </w:r>
            <w:r w:rsidR="00AF68B3">
              <w:rPr>
                <w:noProof/>
                <w:webHidden/>
              </w:rPr>
              <w:tab/>
            </w:r>
            <w:r w:rsidR="00AF68B3">
              <w:rPr>
                <w:noProof/>
                <w:webHidden/>
              </w:rPr>
              <w:fldChar w:fldCharType="begin"/>
            </w:r>
            <w:r w:rsidR="00AF68B3">
              <w:rPr>
                <w:noProof/>
                <w:webHidden/>
              </w:rPr>
              <w:instrText xml:space="preserve"> PAGEREF _Toc491090046 \h </w:instrText>
            </w:r>
            <w:r w:rsidR="00AF68B3">
              <w:rPr>
                <w:noProof/>
                <w:webHidden/>
              </w:rPr>
            </w:r>
            <w:r w:rsidR="00AF68B3">
              <w:rPr>
                <w:noProof/>
                <w:webHidden/>
              </w:rPr>
              <w:fldChar w:fldCharType="separate"/>
            </w:r>
            <w:r w:rsidR="00DE3CB2">
              <w:rPr>
                <w:noProof/>
                <w:webHidden/>
              </w:rPr>
              <w:t>16</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7" w:history="1">
            <w:r w:rsidR="00AF68B3" w:rsidRPr="00EB7FB3">
              <w:rPr>
                <w:rStyle w:val="Lienhypertexte"/>
                <w:noProof/>
              </w:rPr>
              <w:t>b)</w:t>
            </w:r>
            <w:r w:rsidR="00AF68B3">
              <w:rPr>
                <w:rFonts w:eastAsiaTheme="minorEastAsia"/>
                <w:noProof/>
                <w:color w:val="auto"/>
                <w:sz w:val="22"/>
                <w:lang w:eastAsia="fr-FR"/>
              </w:rPr>
              <w:tab/>
            </w:r>
            <w:r w:rsidR="00AF68B3" w:rsidRPr="00EB7FB3">
              <w:rPr>
                <w:rStyle w:val="Lienhypertexte"/>
                <w:noProof/>
              </w:rPr>
              <w:t>Etude du marché des Serious Games</w:t>
            </w:r>
            <w:r w:rsidR="00AF68B3">
              <w:rPr>
                <w:noProof/>
                <w:webHidden/>
              </w:rPr>
              <w:tab/>
            </w:r>
            <w:r w:rsidR="00AF68B3">
              <w:rPr>
                <w:noProof/>
                <w:webHidden/>
              </w:rPr>
              <w:fldChar w:fldCharType="begin"/>
            </w:r>
            <w:r w:rsidR="00AF68B3">
              <w:rPr>
                <w:noProof/>
                <w:webHidden/>
              </w:rPr>
              <w:instrText xml:space="preserve"> PAGEREF _Toc491090047 \h </w:instrText>
            </w:r>
            <w:r w:rsidR="00AF68B3">
              <w:rPr>
                <w:noProof/>
                <w:webHidden/>
              </w:rPr>
            </w:r>
            <w:r w:rsidR="00AF68B3">
              <w:rPr>
                <w:noProof/>
                <w:webHidden/>
              </w:rPr>
              <w:fldChar w:fldCharType="separate"/>
            </w:r>
            <w:r w:rsidR="00DE3CB2">
              <w:rPr>
                <w:noProof/>
                <w:webHidden/>
              </w:rPr>
              <w:t>20</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48" w:history="1">
            <w:r w:rsidR="00AF68B3" w:rsidRPr="00EB7FB3">
              <w:rPr>
                <w:rStyle w:val="Lienhypertexte"/>
                <w:noProof/>
              </w:rPr>
              <w:t>c)</w:t>
            </w:r>
            <w:r w:rsidR="00AF68B3">
              <w:rPr>
                <w:rFonts w:eastAsiaTheme="minorEastAsia"/>
                <w:noProof/>
                <w:color w:val="auto"/>
                <w:sz w:val="22"/>
                <w:lang w:eastAsia="fr-FR"/>
              </w:rPr>
              <w:tab/>
            </w:r>
            <w:r w:rsidR="00AF68B3" w:rsidRPr="00EB7FB3">
              <w:rPr>
                <w:rStyle w:val="Lienhypertexte"/>
                <w:noProof/>
              </w:rPr>
              <w:t>Analyse du projet I-Learning</w:t>
            </w:r>
            <w:r w:rsidR="00AF68B3">
              <w:rPr>
                <w:noProof/>
                <w:webHidden/>
              </w:rPr>
              <w:tab/>
            </w:r>
            <w:r w:rsidR="00AF68B3">
              <w:rPr>
                <w:noProof/>
                <w:webHidden/>
              </w:rPr>
              <w:fldChar w:fldCharType="begin"/>
            </w:r>
            <w:r w:rsidR="00AF68B3">
              <w:rPr>
                <w:noProof/>
                <w:webHidden/>
              </w:rPr>
              <w:instrText xml:space="preserve"> PAGEREF _Toc491090048 \h </w:instrText>
            </w:r>
            <w:r w:rsidR="00AF68B3">
              <w:rPr>
                <w:noProof/>
                <w:webHidden/>
              </w:rPr>
            </w:r>
            <w:r w:rsidR="00AF68B3">
              <w:rPr>
                <w:noProof/>
                <w:webHidden/>
              </w:rPr>
              <w:fldChar w:fldCharType="separate"/>
            </w:r>
            <w:r w:rsidR="00DE3CB2">
              <w:rPr>
                <w:noProof/>
                <w:webHidden/>
              </w:rPr>
              <w:t>21</w:t>
            </w:r>
            <w:r w:rsidR="00AF68B3">
              <w:rPr>
                <w:noProof/>
                <w:webHidden/>
              </w:rPr>
              <w:fldChar w:fldCharType="end"/>
            </w:r>
          </w:hyperlink>
        </w:p>
        <w:p w:rsidR="00AF68B3" w:rsidRDefault="00D018B1">
          <w:pPr>
            <w:pStyle w:val="TM3"/>
            <w:tabs>
              <w:tab w:val="left" w:pos="880"/>
              <w:tab w:val="right" w:leader="dot" w:pos="9062"/>
            </w:tabs>
            <w:rPr>
              <w:rFonts w:eastAsiaTheme="minorEastAsia"/>
              <w:noProof/>
              <w:color w:val="auto"/>
              <w:sz w:val="22"/>
              <w:lang w:eastAsia="fr-FR"/>
            </w:rPr>
          </w:pPr>
          <w:hyperlink w:anchor="_Toc491090049" w:history="1">
            <w:r w:rsidR="00AF68B3" w:rsidRPr="00EB7FB3">
              <w:rPr>
                <w:rStyle w:val="Lienhypertexte"/>
                <w:noProof/>
              </w:rPr>
              <w:t>1)</w:t>
            </w:r>
            <w:r w:rsidR="00AF68B3">
              <w:rPr>
                <w:rFonts w:eastAsiaTheme="minorEastAsia"/>
                <w:noProof/>
                <w:color w:val="auto"/>
                <w:sz w:val="22"/>
                <w:lang w:eastAsia="fr-FR"/>
              </w:rPr>
              <w:tab/>
            </w:r>
            <w:r w:rsidR="00AF68B3" w:rsidRPr="00EB7FB3">
              <w:rPr>
                <w:rStyle w:val="Lienhypertexte"/>
                <w:noProof/>
              </w:rPr>
              <w:t>Ergonomie et Design</w:t>
            </w:r>
            <w:r w:rsidR="00AF68B3">
              <w:rPr>
                <w:noProof/>
                <w:webHidden/>
              </w:rPr>
              <w:tab/>
            </w:r>
            <w:r w:rsidR="00AF68B3">
              <w:rPr>
                <w:noProof/>
                <w:webHidden/>
              </w:rPr>
              <w:fldChar w:fldCharType="begin"/>
            </w:r>
            <w:r w:rsidR="00AF68B3">
              <w:rPr>
                <w:noProof/>
                <w:webHidden/>
              </w:rPr>
              <w:instrText xml:space="preserve"> PAGEREF _Toc491090049 \h </w:instrText>
            </w:r>
            <w:r w:rsidR="00AF68B3">
              <w:rPr>
                <w:noProof/>
                <w:webHidden/>
              </w:rPr>
            </w:r>
            <w:r w:rsidR="00AF68B3">
              <w:rPr>
                <w:noProof/>
                <w:webHidden/>
              </w:rPr>
              <w:fldChar w:fldCharType="separate"/>
            </w:r>
            <w:r w:rsidR="00DE3CB2">
              <w:rPr>
                <w:noProof/>
                <w:webHidden/>
              </w:rPr>
              <w:t>31</w:t>
            </w:r>
            <w:r w:rsidR="00AF68B3">
              <w:rPr>
                <w:noProof/>
                <w:webHidden/>
              </w:rPr>
              <w:fldChar w:fldCharType="end"/>
            </w:r>
          </w:hyperlink>
        </w:p>
        <w:p w:rsidR="00AF68B3" w:rsidRDefault="00D018B1">
          <w:pPr>
            <w:pStyle w:val="TM3"/>
            <w:tabs>
              <w:tab w:val="left" w:pos="880"/>
              <w:tab w:val="right" w:leader="dot" w:pos="9062"/>
            </w:tabs>
            <w:rPr>
              <w:rFonts w:eastAsiaTheme="minorEastAsia"/>
              <w:noProof/>
              <w:color w:val="auto"/>
              <w:sz w:val="22"/>
              <w:lang w:eastAsia="fr-FR"/>
            </w:rPr>
          </w:pPr>
          <w:hyperlink w:anchor="_Toc491090050" w:history="1">
            <w:r w:rsidR="00AF68B3" w:rsidRPr="00EB7FB3">
              <w:rPr>
                <w:rStyle w:val="Lienhypertexte"/>
                <w:noProof/>
              </w:rPr>
              <w:t>2)</w:t>
            </w:r>
            <w:r w:rsidR="00AF68B3">
              <w:rPr>
                <w:rFonts w:eastAsiaTheme="minorEastAsia"/>
                <w:noProof/>
                <w:color w:val="auto"/>
                <w:sz w:val="22"/>
                <w:lang w:eastAsia="fr-FR"/>
              </w:rPr>
              <w:tab/>
            </w:r>
            <w:r w:rsidR="00AF68B3" w:rsidRPr="00EB7FB3">
              <w:rPr>
                <w:rStyle w:val="Lienhypertexte"/>
                <w:noProof/>
              </w:rPr>
              <w:t>Sécurité du projet</w:t>
            </w:r>
            <w:r w:rsidR="00AF68B3">
              <w:rPr>
                <w:noProof/>
                <w:webHidden/>
              </w:rPr>
              <w:tab/>
            </w:r>
            <w:r w:rsidR="00AF68B3">
              <w:rPr>
                <w:noProof/>
                <w:webHidden/>
              </w:rPr>
              <w:fldChar w:fldCharType="begin"/>
            </w:r>
            <w:r w:rsidR="00AF68B3">
              <w:rPr>
                <w:noProof/>
                <w:webHidden/>
              </w:rPr>
              <w:instrText xml:space="preserve"> PAGEREF _Toc491090050 \h </w:instrText>
            </w:r>
            <w:r w:rsidR="00AF68B3">
              <w:rPr>
                <w:noProof/>
                <w:webHidden/>
              </w:rPr>
            </w:r>
            <w:r w:rsidR="00AF68B3">
              <w:rPr>
                <w:noProof/>
                <w:webHidden/>
              </w:rPr>
              <w:fldChar w:fldCharType="separate"/>
            </w:r>
            <w:r w:rsidR="00DE3CB2">
              <w:rPr>
                <w:noProof/>
                <w:webHidden/>
              </w:rPr>
              <w:t>34</w:t>
            </w:r>
            <w:r w:rsidR="00AF68B3">
              <w:rPr>
                <w:noProof/>
                <w:webHidden/>
              </w:rPr>
              <w:fldChar w:fldCharType="end"/>
            </w:r>
          </w:hyperlink>
        </w:p>
        <w:p w:rsidR="00AF68B3" w:rsidRDefault="00D018B1">
          <w:pPr>
            <w:pStyle w:val="TM3"/>
            <w:tabs>
              <w:tab w:val="left" w:pos="880"/>
              <w:tab w:val="right" w:leader="dot" w:pos="9062"/>
            </w:tabs>
            <w:rPr>
              <w:rFonts w:eastAsiaTheme="minorEastAsia"/>
              <w:noProof/>
              <w:color w:val="auto"/>
              <w:sz w:val="22"/>
              <w:lang w:eastAsia="fr-FR"/>
            </w:rPr>
          </w:pPr>
          <w:hyperlink w:anchor="_Toc491090051" w:history="1">
            <w:r w:rsidR="00AF68B3" w:rsidRPr="00EB7FB3">
              <w:rPr>
                <w:rStyle w:val="Lienhypertexte"/>
                <w:noProof/>
              </w:rPr>
              <w:t>3)</w:t>
            </w:r>
            <w:r w:rsidR="00AF68B3">
              <w:rPr>
                <w:rFonts w:eastAsiaTheme="minorEastAsia"/>
                <w:noProof/>
                <w:color w:val="auto"/>
                <w:sz w:val="22"/>
                <w:lang w:eastAsia="fr-FR"/>
              </w:rPr>
              <w:tab/>
            </w:r>
            <w:r w:rsidR="00AF68B3" w:rsidRPr="00EB7FB3">
              <w:rPr>
                <w:rStyle w:val="Lienhypertexte"/>
                <w:noProof/>
              </w:rPr>
              <w:t>Performance du projet</w:t>
            </w:r>
            <w:r w:rsidR="00AF68B3">
              <w:rPr>
                <w:noProof/>
                <w:webHidden/>
              </w:rPr>
              <w:tab/>
            </w:r>
            <w:r w:rsidR="00AF68B3">
              <w:rPr>
                <w:noProof/>
                <w:webHidden/>
              </w:rPr>
              <w:fldChar w:fldCharType="begin"/>
            </w:r>
            <w:r w:rsidR="00AF68B3">
              <w:rPr>
                <w:noProof/>
                <w:webHidden/>
              </w:rPr>
              <w:instrText xml:space="preserve"> PAGEREF _Toc491090051 \h </w:instrText>
            </w:r>
            <w:r w:rsidR="00AF68B3">
              <w:rPr>
                <w:noProof/>
                <w:webHidden/>
              </w:rPr>
            </w:r>
            <w:r w:rsidR="00AF68B3">
              <w:rPr>
                <w:noProof/>
                <w:webHidden/>
              </w:rPr>
              <w:fldChar w:fldCharType="separate"/>
            </w:r>
            <w:r w:rsidR="00DE3CB2">
              <w:rPr>
                <w:noProof/>
                <w:webHidden/>
              </w:rPr>
              <w:t>34</w:t>
            </w:r>
            <w:r w:rsidR="00AF68B3">
              <w:rPr>
                <w:noProof/>
                <w:webHidden/>
              </w:rPr>
              <w:fldChar w:fldCharType="end"/>
            </w:r>
          </w:hyperlink>
        </w:p>
        <w:p w:rsidR="00AF68B3" w:rsidRDefault="00D018B1">
          <w:pPr>
            <w:pStyle w:val="TM3"/>
            <w:tabs>
              <w:tab w:val="left" w:pos="880"/>
              <w:tab w:val="right" w:leader="dot" w:pos="9062"/>
            </w:tabs>
            <w:rPr>
              <w:rFonts w:eastAsiaTheme="minorEastAsia"/>
              <w:noProof/>
              <w:color w:val="auto"/>
              <w:sz w:val="22"/>
              <w:lang w:eastAsia="fr-FR"/>
            </w:rPr>
          </w:pPr>
          <w:hyperlink w:anchor="_Toc491090052" w:history="1">
            <w:r w:rsidR="00AF68B3" w:rsidRPr="00EB7FB3">
              <w:rPr>
                <w:rStyle w:val="Lienhypertexte"/>
                <w:noProof/>
              </w:rPr>
              <w:t>4)</w:t>
            </w:r>
            <w:r w:rsidR="00AF68B3">
              <w:rPr>
                <w:rFonts w:eastAsiaTheme="minorEastAsia"/>
                <w:noProof/>
                <w:color w:val="auto"/>
                <w:sz w:val="22"/>
                <w:lang w:eastAsia="fr-FR"/>
              </w:rPr>
              <w:tab/>
            </w:r>
            <w:r w:rsidR="00AF68B3" w:rsidRPr="00EB7FB3">
              <w:rPr>
                <w:rStyle w:val="Lienhypertexte"/>
                <w:noProof/>
              </w:rPr>
              <w:t>Evolution et voies d’amélioration</w:t>
            </w:r>
            <w:r w:rsidR="00AF68B3">
              <w:rPr>
                <w:noProof/>
                <w:webHidden/>
              </w:rPr>
              <w:tab/>
            </w:r>
            <w:r w:rsidR="00AF68B3">
              <w:rPr>
                <w:noProof/>
                <w:webHidden/>
              </w:rPr>
              <w:fldChar w:fldCharType="begin"/>
            </w:r>
            <w:r w:rsidR="00AF68B3">
              <w:rPr>
                <w:noProof/>
                <w:webHidden/>
              </w:rPr>
              <w:instrText xml:space="preserve"> PAGEREF _Toc491090052 \h </w:instrText>
            </w:r>
            <w:r w:rsidR="00AF68B3">
              <w:rPr>
                <w:noProof/>
                <w:webHidden/>
              </w:rPr>
            </w:r>
            <w:r w:rsidR="00AF68B3">
              <w:rPr>
                <w:noProof/>
                <w:webHidden/>
              </w:rPr>
              <w:fldChar w:fldCharType="separate"/>
            </w:r>
            <w:r w:rsidR="00DE3CB2">
              <w:rPr>
                <w:noProof/>
                <w:webHidden/>
              </w:rPr>
              <w:t>39</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53" w:history="1">
            <w:r w:rsidR="00AF68B3" w:rsidRPr="00EB7FB3">
              <w:rPr>
                <w:rStyle w:val="Lienhypertexte"/>
                <w:noProof/>
              </w:rPr>
              <w:t>d)</w:t>
            </w:r>
            <w:r w:rsidR="00AF68B3">
              <w:rPr>
                <w:rFonts w:eastAsiaTheme="minorEastAsia"/>
                <w:noProof/>
                <w:color w:val="auto"/>
                <w:sz w:val="22"/>
                <w:lang w:eastAsia="fr-FR"/>
              </w:rPr>
              <w:tab/>
            </w:r>
            <w:r w:rsidR="00AF68B3" w:rsidRPr="00EB7FB3">
              <w:rPr>
                <w:rStyle w:val="Lienhypertexte"/>
                <w:noProof/>
              </w:rPr>
              <w:t>Quelle valeur ajoutée pour VISEO Technologies ?</w:t>
            </w:r>
            <w:r w:rsidR="00AF68B3">
              <w:rPr>
                <w:noProof/>
                <w:webHidden/>
              </w:rPr>
              <w:tab/>
            </w:r>
            <w:r w:rsidR="00AF68B3">
              <w:rPr>
                <w:noProof/>
                <w:webHidden/>
              </w:rPr>
              <w:fldChar w:fldCharType="begin"/>
            </w:r>
            <w:r w:rsidR="00AF68B3">
              <w:rPr>
                <w:noProof/>
                <w:webHidden/>
              </w:rPr>
              <w:instrText xml:space="preserve"> PAGEREF _Toc491090053 \h </w:instrText>
            </w:r>
            <w:r w:rsidR="00AF68B3">
              <w:rPr>
                <w:noProof/>
                <w:webHidden/>
              </w:rPr>
            </w:r>
            <w:r w:rsidR="00AF68B3">
              <w:rPr>
                <w:noProof/>
                <w:webHidden/>
              </w:rPr>
              <w:fldChar w:fldCharType="separate"/>
            </w:r>
            <w:r w:rsidR="00DE3CB2">
              <w:rPr>
                <w:noProof/>
                <w:webHidden/>
              </w:rPr>
              <w:t>45</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54" w:history="1">
            <w:r w:rsidR="00AF68B3" w:rsidRPr="00EB7FB3">
              <w:rPr>
                <w:rStyle w:val="Lienhypertexte"/>
                <w:noProof/>
              </w:rPr>
              <w:t>e)</w:t>
            </w:r>
            <w:r w:rsidR="00AF68B3">
              <w:rPr>
                <w:rFonts w:eastAsiaTheme="minorEastAsia"/>
                <w:noProof/>
                <w:color w:val="auto"/>
                <w:sz w:val="22"/>
                <w:lang w:eastAsia="fr-FR"/>
              </w:rPr>
              <w:tab/>
            </w:r>
            <w:r w:rsidR="00AF68B3" w:rsidRPr="00EB7FB3">
              <w:rPr>
                <w:rStyle w:val="Lienhypertexte"/>
                <w:noProof/>
              </w:rPr>
              <w:t>Quel avenir pour les Serious Games et les plateformes de Serious Games ?</w:t>
            </w:r>
            <w:r w:rsidR="00AF68B3">
              <w:rPr>
                <w:noProof/>
                <w:webHidden/>
              </w:rPr>
              <w:tab/>
            </w:r>
            <w:r w:rsidR="00AF68B3">
              <w:rPr>
                <w:noProof/>
                <w:webHidden/>
              </w:rPr>
              <w:fldChar w:fldCharType="begin"/>
            </w:r>
            <w:r w:rsidR="00AF68B3">
              <w:rPr>
                <w:noProof/>
                <w:webHidden/>
              </w:rPr>
              <w:instrText xml:space="preserve"> PAGEREF _Toc491090054 \h </w:instrText>
            </w:r>
            <w:r w:rsidR="00AF68B3">
              <w:rPr>
                <w:noProof/>
                <w:webHidden/>
              </w:rPr>
            </w:r>
            <w:r w:rsidR="00AF68B3">
              <w:rPr>
                <w:noProof/>
                <w:webHidden/>
              </w:rPr>
              <w:fldChar w:fldCharType="separate"/>
            </w:r>
            <w:r w:rsidR="00DE3CB2">
              <w:rPr>
                <w:noProof/>
                <w:webHidden/>
              </w:rPr>
              <w:t>45</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56" w:history="1">
            <w:r w:rsidR="00AF68B3" w:rsidRPr="00EB7FB3">
              <w:rPr>
                <w:rStyle w:val="Lienhypertexte"/>
                <w:noProof/>
              </w:rPr>
              <w:t>III.</w:t>
            </w:r>
            <w:r w:rsidR="00AF68B3">
              <w:rPr>
                <w:rFonts w:eastAsiaTheme="minorEastAsia"/>
                <w:noProof/>
                <w:color w:val="auto"/>
                <w:sz w:val="22"/>
                <w:lang w:eastAsia="fr-FR"/>
              </w:rPr>
              <w:tab/>
            </w:r>
            <w:r w:rsidR="00AF68B3" w:rsidRPr="00EB7FB3">
              <w:rPr>
                <w:rStyle w:val="Lienhypertexte"/>
                <w:noProof/>
              </w:rPr>
              <w:t>Dimensions techniques du projet</w:t>
            </w:r>
            <w:r w:rsidR="00AF68B3">
              <w:rPr>
                <w:noProof/>
                <w:webHidden/>
              </w:rPr>
              <w:tab/>
            </w:r>
            <w:r w:rsidR="00AF68B3">
              <w:rPr>
                <w:noProof/>
                <w:webHidden/>
              </w:rPr>
              <w:fldChar w:fldCharType="begin"/>
            </w:r>
            <w:r w:rsidR="00AF68B3">
              <w:rPr>
                <w:noProof/>
                <w:webHidden/>
              </w:rPr>
              <w:instrText xml:space="preserve"> PAGEREF _Toc491090056 \h </w:instrText>
            </w:r>
            <w:r w:rsidR="00AF68B3">
              <w:rPr>
                <w:noProof/>
                <w:webHidden/>
              </w:rPr>
            </w:r>
            <w:r w:rsidR="00AF68B3">
              <w:rPr>
                <w:noProof/>
                <w:webHidden/>
              </w:rPr>
              <w:fldChar w:fldCharType="separate"/>
            </w:r>
            <w:r w:rsidR="00DE3CB2">
              <w:rPr>
                <w:noProof/>
                <w:webHidden/>
              </w:rPr>
              <w:t>47</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57" w:history="1">
            <w:r w:rsidR="00AF68B3" w:rsidRPr="00EB7FB3">
              <w:rPr>
                <w:rStyle w:val="Lienhypertexte"/>
                <w:noProof/>
              </w:rPr>
              <w:t>IV.</w:t>
            </w:r>
            <w:r w:rsidR="00AF68B3">
              <w:rPr>
                <w:rFonts w:eastAsiaTheme="minorEastAsia"/>
                <w:noProof/>
                <w:color w:val="auto"/>
                <w:sz w:val="22"/>
                <w:lang w:eastAsia="fr-FR"/>
              </w:rPr>
              <w:tab/>
            </w:r>
            <w:r w:rsidR="00AF68B3" w:rsidRPr="00EB7FB3">
              <w:rPr>
                <w:rStyle w:val="Lienhypertexte"/>
                <w:noProof/>
              </w:rPr>
              <w:t>Dimensions humaines et managériales internes à VISEO Technologies</w:t>
            </w:r>
            <w:r w:rsidR="00AF68B3">
              <w:rPr>
                <w:noProof/>
                <w:webHidden/>
              </w:rPr>
              <w:tab/>
            </w:r>
            <w:r w:rsidR="00AF68B3">
              <w:rPr>
                <w:noProof/>
                <w:webHidden/>
              </w:rPr>
              <w:fldChar w:fldCharType="begin"/>
            </w:r>
            <w:r w:rsidR="00AF68B3">
              <w:rPr>
                <w:noProof/>
                <w:webHidden/>
              </w:rPr>
              <w:instrText xml:space="preserve"> PAGEREF _Toc491090057 \h </w:instrText>
            </w:r>
            <w:r w:rsidR="00AF68B3">
              <w:rPr>
                <w:noProof/>
                <w:webHidden/>
              </w:rPr>
            </w:r>
            <w:r w:rsidR="00AF68B3">
              <w:rPr>
                <w:noProof/>
                <w:webHidden/>
              </w:rPr>
              <w:fldChar w:fldCharType="separate"/>
            </w:r>
            <w:r w:rsidR="00DE3CB2">
              <w:rPr>
                <w:noProof/>
                <w:webHidden/>
              </w:rPr>
              <w:t>53</w:t>
            </w:r>
            <w:r w:rsidR="00AF68B3">
              <w:rPr>
                <w:noProof/>
                <w:webHidden/>
              </w:rPr>
              <w:fldChar w:fldCharType="end"/>
            </w:r>
          </w:hyperlink>
        </w:p>
        <w:p w:rsidR="00AF68B3" w:rsidRDefault="00D018B1">
          <w:pPr>
            <w:pStyle w:val="TM1"/>
            <w:tabs>
              <w:tab w:val="left" w:pos="440"/>
              <w:tab w:val="right" w:leader="dot" w:pos="9062"/>
            </w:tabs>
            <w:rPr>
              <w:rFonts w:eastAsiaTheme="minorEastAsia"/>
              <w:noProof/>
              <w:color w:val="auto"/>
              <w:sz w:val="22"/>
              <w:lang w:eastAsia="fr-FR"/>
            </w:rPr>
          </w:pPr>
          <w:hyperlink w:anchor="_Toc491090058" w:history="1">
            <w:r w:rsidR="00AF68B3" w:rsidRPr="00EB7FB3">
              <w:rPr>
                <w:rStyle w:val="Lienhypertexte"/>
                <w:noProof/>
              </w:rPr>
              <w:t>V.</w:t>
            </w:r>
            <w:r w:rsidR="00AF68B3">
              <w:rPr>
                <w:rFonts w:eastAsiaTheme="minorEastAsia"/>
                <w:noProof/>
                <w:color w:val="auto"/>
                <w:sz w:val="22"/>
                <w:lang w:eastAsia="fr-FR"/>
              </w:rPr>
              <w:tab/>
            </w:r>
            <w:r w:rsidR="00AF68B3" w:rsidRPr="00EB7FB3">
              <w:rPr>
                <w:rStyle w:val="Lienhypertexte"/>
                <w:noProof/>
              </w:rPr>
              <w:t>Dimensions développement durable et responsabilité sociale et sociétale</w:t>
            </w:r>
            <w:r w:rsidR="00AF68B3">
              <w:rPr>
                <w:noProof/>
                <w:webHidden/>
              </w:rPr>
              <w:tab/>
            </w:r>
            <w:r w:rsidR="00AF68B3">
              <w:rPr>
                <w:noProof/>
                <w:webHidden/>
              </w:rPr>
              <w:fldChar w:fldCharType="begin"/>
            </w:r>
            <w:r w:rsidR="00AF68B3">
              <w:rPr>
                <w:noProof/>
                <w:webHidden/>
              </w:rPr>
              <w:instrText xml:space="preserve"> PAGEREF _Toc491090058 \h </w:instrText>
            </w:r>
            <w:r w:rsidR="00AF68B3">
              <w:rPr>
                <w:noProof/>
                <w:webHidden/>
              </w:rPr>
            </w:r>
            <w:r w:rsidR="00AF68B3">
              <w:rPr>
                <w:noProof/>
                <w:webHidden/>
              </w:rPr>
              <w:fldChar w:fldCharType="separate"/>
            </w:r>
            <w:r w:rsidR="00DE3CB2">
              <w:rPr>
                <w:noProof/>
                <w:webHidden/>
              </w:rPr>
              <w:t>65</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59" w:history="1">
            <w:r w:rsidR="00AF68B3" w:rsidRPr="00EB7FB3">
              <w:rPr>
                <w:rStyle w:val="Lienhypertexte"/>
                <w:noProof/>
              </w:rPr>
              <w:t>a)</w:t>
            </w:r>
            <w:r w:rsidR="00AF68B3">
              <w:rPr>
                <w:rFonts w:eastAsiaTheme="minorEastAsia"/>
                <w:noProof/>
                <w:color w:val="auto"/>
                <w:sz w:val="22"/>
                <w:lang w:eastAsia="fr-FR"/>
              </w:rPr>
              <w:tab/>
            </w:r>
            <w:r w:rsidR="00AF68B3" w:rsidRPr="00EB7FB3">
              <w:rPr>
                <w:rStyle w:val="Lienhypertexte"/>
                <w:noProof/>
              </w:rPr>
              <w:t>Environnement</w:t>
            </w:r>
            <w:r w:rsidR="00AF68B3">
              <w:rPr>
                <w:noProof/>
                <w:webHidden/>
              </w:rPr>
              <w:tab/>
            </w:r>
            <w:r w:rsidR="00AF68B3">
              <w:rPr>
                <w:noProof/>
                <w:webHidden/>
              </w:rPr>
              <w:fldChar w:fldCharType="begin"/>
            </w:r>
            <w:r w:rsidR="00AF68B3">
              <w:rPr>
                <w:noProof/>
                <w:webHidden/>
              </w:rPr>
              <w:instrText xml:space="preserve"> PAGEREF _Toc491090059 \h </w:instrText>
            </w:r>
            <w:r w:rsidR="00AF68B3">
              <w:rPr>
                <w:noProof/>
                <w:webHidden/>
              </w:rPr>
            </w:r>
            <w:r w:rsidR="00AF68B3">
              <w:rPr>
                <w:noProof/>
                <w:webHidden/>
              </w:rPr>
              <w:fldChar w:fldCharType="separate"/>
            </w:r>
            <w:r w:rsidR="00DE3CB2">
              <w:rPr>
                <w:noProof/>
                <w:webHidden/>
              </w:rPr>
              <w:t>65</w:t>
            </w:r>
            <w:r w:rsidR="00AF68B3">
              <w:rPr>
                <w:noProof/>
                <w:webHidden/>
              </w:rPr>
              <w:fldChar w:fldCharType="end"/>
            </w:r>
          </w:hyperlink>
        </w:p>
        <w:p w:rsidR="00AF68B3" w:rsidRDefault="00D018B1">
          <w:pPr>
            <w:pStyle w:val="TM2"/>
            <w:tabs>
              <w:tab w:val="left" w:pos="660"/>
              <w:tab w:val="right" w:leader="dot" w:pos="9062"/>
            </w:tabs>
            <w:rPr>
              <w:rFonts w:eastAsiaTheme="minorEastAsia"/>
              <w:noProof/>
              <w:color w:val="auto"/>
              <w:sz w:val="22"/>
              <w:lang w:eastAsia="fr-FR"/>
            </w:rPr>
          </w:pPr>
          <w:hyperlink w:anchor="_Toc491090060" w:history="1">
            <w:r w:rsidR="00AF68B3" w:rsidRPr="00EB7FB3">
              <w:rPr>
                <w:rStyle w:val="Lienhypertexte"/>
                <w:noProof/>
              </w:rPr>
              <w:t>b)</w:t>
            </w:r>
            <w:r w:rsidR="00AF68B3">
              <w:rPr>
                <w:rFonts w:eastAsiaTheme="minorEastAsia"/>
                <w:noProof/>
                <w:color w:val="auto"/>
                <w:sz w:val="22"/>
                <w:lang w:eastAsia="fr-FR"/>
              </w:rPr>
              <w:tab/>
            </w:r>
            <w:r w:rsidR="00AF68B3" w:rsidRPr="00EB7FB3">
              <w:rPr>
                <w:rStyle w:val="Lienhypertexte"/>
                <w:noProof/>
              </w:rPr>
              <w:t>Social</w:t>
            </w:r>
            <w:r w:rsidR="00AF68B3">
              <w:rPr>
                <w:noProof/>
                <w:webHidden/>
              </w:rPr>
              <w:tab/>
            </w:r>
            <w:r w:rsidR="00AF68B3">
              <w:rPr>
                <w:noProof/>
                <w:webHidden/>
              </w:rPr>
              <w:fldChar w:fldCharType="begin"/>
            </w:r>
            <w:r w:rsidR="00AF68B3">
              <w:rPr>
                <w:noProof/>
                <w:webHidden/>
              </w:rPr>
              <w:instrText xml:space="preserve"> PAGEREF _Toc491090060 \h </w:instrText>
            </w:r>
            <w:r w:rsidR="00AF68B3">
              <w:rPr>
                <w:noProof/>
                <w:webHidden/>
              </w:rPr>
            </w:r>
            <w:r w:rsidR="00AF68B3">
              <w:rPr>
                <w:noProof/>
                <w:webHidden/>
              </w:rPr>
              <w:fldChar w:fldCharType="separate"/>
            </w:r>
            <w:r w:rsidR="00DE3CB2">
              <w:rPr>
                <w:noProof/>
                <w:webHidden/>
              </w:rPr>
              <w:t>66</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61" w:history="1">
            <w:r w:rsidR="00AF68B3" w:rsidRPr="00EB7FB3">
              <w:rPr>
                <w:rStyle w:val="Lienhypertexte"/>
                <w:noProof/>
              </w:rPr>
              <w:t>VI.</w:t>
            </w:r>
            <w:r w:rsidR="00AF68B3">
              <w:rPr>
                <w:rFonts w:eastAsiaTheme="minorEastAsia"/>
                <w:noProof/>
                <w:color w:val="auto"/>
                <w:sz w:val="22"/>
                <w:lang w:eastAsia="fr-FR"/>
              </w:rPr>
              <w:tab/>
            </w:r>
            <w:r w:rsidR="00AF68B3" w:rsidRPr="00EB7FB3">
              <w:rPr>
                <w:rStyle w:val="Lienhypertexte"/>
                <w:noProof/>
              </w:rPr>
              <w:t>Bilan</w:t>
            </w:r>
            <w:r w:rsidR="00AF68B3">
              <w:rPr>
                <w:noProof/>
                <w:webHidden/>
              </w:rPr>
              <w:tab/>
            </w:r>
            <w:r w:rsidR="00AF68B3">
              <w:rPr>
                <w:noProof/>
                <w:webHidden/>
              </w:rPr>
              <w:fldChar w:fldCharType="begin"/>
            </w:r>
            <w:r w:rsidR="00AF68B3">
              <w:rPr>
                <w:noProof/>
                <w:webHidden/>
              </w:rPr>
              <w:instrText xml:space="preserve"> PAGEREF _Toc491090061 \h </w:instrText>
            </w:r>
            <w:r w:rsidR="00AF68B3">
              <w:rPr>
                <w:noProof/>
                <w:webHidden/>
              </w:rPr>
            </w:r>
            <w:r w:rsidR="00AF68B3">
              <w:rPr>
                <w:noProof/>
                <w:webHidden/>
              </w:rPr>
              <w:fldChar w:fldCharType="separate"/>
            </w:r>
            <w:r w:rsidR="00DE3CB2">
              <w:rPr>
                <w:noProof/>
                <w:webHidden/>
              </w:rPr>
              <w:t>68</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62" w:history="1">
            <w:r w:rsidR="00AF68B3" w:rsidRPr="00EB7FB3">
              <w:rPr>
                <w:rStyle w:val="Lienhypertexte"/>
                <w:noProof/>
              </w:rPr>
              <w:t>VII.</w:t>
            </w:r>
            <w:r w:rsidR="00AF68B3">
              <w:rPr>
                <w:rFonts w:eastAsiaTheme="minorEastAsia"/>
                <w:noProof/>
                <w:color w:val="auto"/>
                <w:sz w:val="22"/>
                <w:lang w:eastAsia="fr-FR"/>
              </w:rPr>
              <w:tab/>
            </w:r>
            <w:r w:rsidR="00AF68B3" w:rsidRPr="00EB7FB3">
              <w:rPr>
                <w:rStyle w:val="Lienhypertexte"/>
                <w:noProof/>
              </w:rPr>
              <w:t>Bibliographie</w:t>
            </w:r>
            <w:r w:rsidR="00AF68B3">
              <w:rPr>
                <w:noProof/>
                <w:webHidden/>
              </w:rPr>
              <w:tab/>
            </w:r>
            <w:r w:rsidR="00AF68B3">
              <w:rPr>
                <w:noProof/>
                <w:webHidden/>
              </w:rPr>
              <w:fldChar w:fldCharType="begin"/>
            </w:r>
            <w:r w:rsidR="00AF68B3">
              <w:rPr>
                <w:noProof/>
                <w:webHidden/>
              </w:rPr>
              <w:instrText xml:space="preserve"> PAGEREF _Toc491090062 \h </w:instrText>
            </w:r>
            <w:r w:rsidR="00AF68B3">
              <w:rPr>
                <w:noProof/>
                <w:webHidden/>
              </w:rPr>
            </w:r>
            <w:r w:rsidR="00AF68B3">
              <w:rPr>
                <w:noProof/>
                <w:webHidden/>
              </w:rPr>
              <w:fldChar w:fldCharType="separate"/>
            </w:r>
            <w:r w:rsidR="00DE3CB2">
              <w:rPr>
                <w:noProof/>
                <w:webHidden/>
              </w:rPr>
              <w:t>69</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63" w:history="1">
            <w:r w:rsidR="00AF68B3" w:rsidRPr="00EB7FB3">
              <w:rPr>
                <w:rStyle w:val="Lienhypertexte"/>
                <w:noProof/>
              </w:rPr>
              <w:t>VIII.</w:t>
            </w:r>
            <w:r w:rsidR="00AF68B3">
              <w:rPr>
                <w:rFonts w:eastAsiaTheme="minorEastAsia"/>
                <w:noProof/>
                <w:color w:val="auto"/>
                <w:sz w:val="22"/>
                <w:lang w:eastAsia="fr-FR"/>
              </w:rPr>
              <w:tab/>
            </w:r>
            <w:r w:rsidR="00AF68B3" w:rsidRPr="00EB7FB3">
              <w:rPr>
                <w:rStyle w:val="Lienhypertexte"/>
                <w:noProof/>
              </w:rPr>
              <w:t>Annexes</w:t>
            </w:r>
            <w:r w:rsidR="00AF68B3">
              <w:rPr>
                <w:noProof/>
                <w:webHidden/>
              </w:rPr>
              <w:tab/>
            </w:r>
            <w:r w:rsidR="00AF68B3">
              <w:rPr>
                <w:noProof/>
                <w:webHidden/>
              </w:rPr>
              <w:fldChar w:fldCharType="begin"/>
            </w:r>
            <w:r w:rsidR="00AF68B3">
              <w:rPr>
                <w:noProof/>
                <w:webHidden/>
              </w:rPr>
              <w:instrText xml:space="preserve"> PAGEREF _Toc491090063 \h </w:instrText>
            </w:r>
            <w:r w:rsidR="00AF68B3">
              <w:rPr>
                <w:noProof/>
                <w:webHidden/>
              </w:rPr>
            </w:r>
            <w:r w:rsidR="00AF68B3">
              <w:rPr>
                <w:noProof/>
                <w:webHidden/>
              </w:rPr>
              <w:fldChar w:fldCharType="separate"/>
            </w:r>
            <w:r w:rsidR="00DE3CB2">
              <w:rPr>
                <w:noProof/>
                <w:webHidden/>
              </w:rPr>
              <w:t>70</w:t>
            </w:r>
            <w:r w:rsidR="00AF68B3">
              <w:rPr>
                <w:noProof/>
                <w:webHidden/>
              </w:rPr>
              <w:fldChar w:fldCharType="end"/>
            </w:r>
          </w:hyperlink>
        </w:p>
        <w:p w:rsidR="00AF68B3" w:rsidRDefault="00D018B1">
          <w:pPr>
            <w:pStyle w:val="TM1"/>
            <w:tabs>
              <w:tab w:val="left" w:pos="660"/>
              <w:tab w:val="right" w:leader="dot" w:pos="9062"/>
            </w:tabs>
            <w:rPr>
              <w:rFonts w:eastAsiaTheme="minorEastAsia"/>
              <w:noProof/>
              <w:color w:val="auto"/>
              <w:sz w:val="22"/>
              <w:lang w:eastAsia="fr-FR"/>
            </w:rPr>
          </w:pPr>
          <w:hyperlink w:anchor="_Toc491090064" w:history="1">
            <w:r w:rsidR="00AF68B3" w:rsidRPr="00EB7FB3">
              <w:rPr>
                <w:rStyle w:val="Lienhypertexte"/>
                <w:noProof/>
              </w:rPr>
              <w:t>IX.</w:t>
            </w:r>
            <w:r w:rsidR="00AF68B3">
              <w:rPr>
                <w:rFonts w:eastAsiaTheme="minorEastAsia"/>
                <w:noProof/>
                <w:color w:val="auto"/>
                <w:sz w:val="22"/>
                <w:lang w:eastAsia="fr-FR"/>
              </w:rPr>
              <w:tab/>
            </w:r>
            <w:r w:rsidR="00AF68B3" w:rsidRPr="00EB7FB3">
              <w:rPr>
                <w:rStyle w:val="Lienhypertexte"/>
                <w:noProof/>
              </w:rPr>
              <w:t>Glossaire</w:t>
            </w:r>
            <w:r w:rsidR="00AF68B3">
              <w:rPr>
                <w:noProof/>
                <w:webHidden/>
              </w:rPr>
              <w:tab/>
            </w:r>
            <w:r w:rsidR="00AF68B3">
              <w:rPr>
                <w:noProof/>
                <w:webHidden/>
              </w:rPr>
              <w:fldChar w:fldCharType="begin"/>
            </w:r>
            <w:r w:rsidR="00AF68B3">
              <w:rPr>
                <w:noProof/>
                <w:webHidden/>
              </w:rPr>
              <w:instrText xml:space="preserve"> PAGEREF _Toc491090064 \h </w:instrText>
            </w:r>
            <w:r w:rsidR="00AF68B3">
              <w:rPr>
                <w:noProof/>
                <w:webHidden/>
              </w:rPr>
            </w:r>
            <w:r w:rsidR="00AF68B3">
              <w:rPr>
                <w:noProof/>
                <w:webHidden/>
              </w:rPr>
              <w:fldChar w:fldCharType="separate"/>
            </w:r>
            <w:r w:rsidR="00DE3CB2">
              <w:rPr>
                <w:noProof/>
                <w:webHidden/>
              </w:rPr>
              <w:t>71</w:t>
            </w:r>
            <w:r w:rsidR="00AF68B3">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90038"/>
      <w:bookmarkStart w:id="1" w:name="_Toc491097368"/>
      <w:r>
        <w:lastRenderedPageBreak/>
        <w:t>Remerciements</w:t>
      </w:r>
      <w:bookmarkEnd w:id="0"/>
      <w:bookmarkEnd w:id="1"/>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2" w:name="_Toc491090039"/>
      <w:bookmarkStart w:id="3" w:name="_Toc491097369"/>
      <w:r>
        <w:lastRenderedPageBreak/>
        <w:t>Résumé</w:t>
      </w:r>
      <w:r w:rsidR="00AB6721">
        <w:t xml:space="preserve"> analytique</w:t>
      </w:r>
      <w:bookmarkEnd w:id="2"/>
      <w:bookmarkEnd w:id="3"/>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4" w:name="_Toc491090040"/>
      <w:bookmarkStart w:id="5" w:name="_Toc491097370"/>
      <w:r w:rsidRPr="00C6381F">
        <w:rPr>
          <w:lang w:val="en-GB"/>
        </w:rPr>
        <w:lastRenderedPageBreak/>
        <w:t>Executive summary</w:t>
      </w:r>
      <w:bookmarkEnd w:id="4"/>
      <w:bookmarkEnd w:id="5"/>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6" w:name="_Toc491090041"/>
      <w:bookmarkStart w:id="7" w:name="_Toc491097371"/>
      <w:r>
        <w:lastRenderedPageBreak/>
        <w:t>Introduction</w:t>
      </w:r>
      <w:bookmarkEnd w:id="6"/>
      <w:bookmarkEnd w:id="7"/>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8" w:name="_Toc491090042"/>
      <w:bookmarkStart w:id="9" w:name="_Toc491097372"/>
      <w:r>
        <w:lastRenderedPageBreak/>
        <w:t>Entreprise d’accueil</w:t>
      </w:r>
      <w:bookmarkEnd w:id="8"/>
      <w:bookmarkEnd w:id="9"/>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493549">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59264"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D018B1" w:rsidRPr="00F8372B" w:rsidRDefault="00D018B1" w:rsidP="00151B72">
                            <w:pPr>
                              <w:pStyle w:val="Lgende"/>
                              <w:rPr>
                                <w:noProof/>
                                <w:color w:val="595959" w:themeColor="text1" w:themeTint="A6"/>
                              </w:rPr>
                            </w:pPr>
                            <w:r>
                              <w:t xml:space="preserve">Figure </w:t>
                            </w:r>
                            <w:fldSimple w:instr=" SEQ Figure \* ARABIC ">
                              <w:r w:rsidR="00493549">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D018B1" w:rsidRPr="00F8372B" w:rsidRDefault="00D018B1" w:rsidP="00151B72">
                      <w:pPr>
                        <w:pStyle w:val="Lgende"/>
                        <w:rPr>
                          <w:noProof/>
                          <w:color w:val="595959" w:themeColor="text1" w:themeTint="A6"/>
                        </w:rPr>
                      </w:pPr>
                      <w:r>
                        <w:t xml:space="preserve">Figure </w:t>
                      </w:r>
                      <w:fldSimple w:instr=" SEQ Figure \* ARABIC ">
                        <w:r w:rsidR="00493549">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49024"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7216"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1312"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8B1" w:rsidRPr="008229BF" w:rsidRDefault="00D018B1" w:rsidP="00151B72">
                            <w:pPr>
                              <w:pStyle w:val="Lgende"/>
                              <w:rPr>
                                <w:noProof/>
                                <w:color w:val="595959" w:themeColor="text1" w:themeTint="A6"/>
                              </w:rPr>
                            </w:pPr>
                            <w:r>
                              <w:t xml:space="preserve">Figure </w:t>
                            </w:r>
                            <w:fldSimple w:instr=" SEQ Figure \* ARABIC ">
                              <w:r w:rsidR="00493549">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D018B1" w:rsidRPr="008229BF" w:rsidRDefault="00D018B1" w:rsidP="00151B72">
                      <w:pPr>
                        <w:pStyle w:val="Lgende"/>
                        <w:rPr>
                          <w:noProof/>
                          <w:color w:val="595959" w:themeColor="text1" w:themeTint="A6"/>
                        </w:rPr>
                      </w:pPr>
                      <w:r>
                        <w:t xml:space="preserve">Figure </w:t>
                      </w:r>
                      <w:fldSimple w:instr=" SEQ Figure \* ARABIC ">
                        <w:r w:rsidR="00493549">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10" w:name="_Toc491090043"/>
      <w:bookmarkStart w:id="11" w:name="_Toc491097373"/>
      <w:r>
        <w:lastRenderedPageBreak/>
        <w:t>Contexte projet</w:t>
      </w:r>
      <w:bookmarkEnd w:id="10"/>
      <w:bookmarkEnd w:id="11"/>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w:t>
      </w:r>
      <w:r w:rsidR="00B74741">
        <w:lastRenderedPageBreak/>
        <w:t xml:space="preserve">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coverage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665E17">
        <w:t>méthode</w:t>
      </w:r>
      <w:r w:rsidRPr="00901F79">
        <w:rPr>
          <w:b/>
        </w:rPr>
        <w:t xml:space="preserve"> Scrum</w:t>
      </w:r>
      <w:r>
        <w:t xml:space="preserve"> en collaboration avec des </w:t>
      </w:r>
      <w:r w:rsidRPr="00901F79">
        <w:rPr>
          <w:b/>
        </w:rPr>
        <w:t>Proxy Product Owner</w:t>
      </w:r>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sidRPr="00665E17">
        <w:t>méthode</w:t>
      </w:r>
      <w:r>
        <w:rPr>
          <w:b/>
        </w:rPr>
        <w:t xml:space="preserv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lastRenderedPageBreak/>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2336"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12" w:name="_Toc491090044"/>
      <w:bookmarkStart w:id="13" w:name="_Toc491097374"/>
      <w:r>
        <w:lastRenderedPageBreak/>
        <w:t>II.</w:t>
      </w:r>
      <w:r>
        <w:tab/>
      </w:r>
      <w:r w:rsidR="0030730B">
        <w:t>Etat de l’art</w:t>
      </w:r>
      <w:bookmarkEnd w:id="12"/>
      <w:bookmarkEnd w:id="13"/>
    </w:p>
    <w:p w:rsidR="00E64990" w:rsidRDefault="00E64990" w:rsidP="00E64990">
      <w:pPr>
        <w:pStyle w:val="Titre3"/>
      </w:pPr>
      <w:bookmarkStart w:id="14" w:name="_Toc491090045"/>
      <w:bookmarkStart w:id="15" w:name="_Toc491097375"/>
      <w:r>
        <w:t>Prélude :</w:t>
      </w:r>
      <w:bookmarkEnd w:id="14"/>
      <w:bookmarkEnd w:id="15"/>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16" w:name="_Toc491090046"/>
      <w:bookmarkStart w:id="17" w:name="_Toc491097376"/>
      <w:r>
        <w:lastRenderedPageBreak/>
        <w:t>Définition</w:t>
      </w:r>
      <w:r w:rsidR="00860A5D">
        <w:t>,</w:t>
      </w:r>
      <w:r w:rsidR="002F3ABD">
        <w:t xml:space="preserve"> objectif et exemples</w:t>
      </w:r>
      <w:bookmarkEnd w:id="16"/>
      <w:bookmarkEnd w:id="17"/>
    </w:p>
    <w:p w:rsidR="00025C4B" w:rsidRDefault="00361CA1" w:rsidP="00814D42">
      <w:r>
        <w:rPr>
          <w:noProof/>
        </w:rPr>
        <mc:AlternateContent>
          <mc:Choice Requires="wpg">
            <w:drawing>
              <wp:anchor distT="0" distB="0" distL="114300" distR="114300" simplePos="0" relativeHeight="251675648"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D018B1" w:rsidRPr="00361CA1" w:rsidRDefault="00D018B1"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D018B1" w:rsidRDefault="00D018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5648;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D018B1" w:rsidRPr="00361CA1" w:rsidRDefault="00D018B1"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D018B1" w:rsidRPr="00361CA1" w:rsidRDefault="00D018B1"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D018B1" w:rsidRDefault="00D018B1"/>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3600"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D018B1" w:rsidRPr="00F519DC" w:rsidRDefault="00D018B1" w:rsidP="00151B72">
                            <w:pPr>
                              <w:pStyle w:val="Lgende"/>
                              <w:rPr>
                                <w:noProof/>
                                <w:color w:val="595959" w:themeColor="text1" w:themeTint="A6"/>
                              </w:rPr>
                            </w:pPr>
                            <w:r>
                              <w:t xml:space="preserve">Figure </w:t>
                            </w:r>
                            <w:fldSimple w:instr=" SEQ Figure \* ARABIC ">
                              <w:r w:rsidR="00493549">
                                <w:rPr>
                                  <w:noProof/>
                                </w:rPr>
                                <w:t>4</w:t>
                              </w:r>
                            </w:fldSimple>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D018B1" w:rsidRPr="00F519DC" w:rsidRDefault="00D018B1" w:rsidP="00151B72">
                      <w:pPr>
                        <w:pStyle w:val="Lgende"/>
                        <w:rPr>
                          <w:noProof/>
                          <w:color w:val="595959" w:themeColor="text1" w:themeTint="A6"/>
                        </w:rPr>
                      </w:pPr>
                      <w:r>
                        <w:t xml:space="preserve">Figure </w:t>
                      </w:r>
                      <w:fldSimple w:instr=" SEQ Figure \* ARABIC ">
                        <w:r w:rsidR="00493549">
                          <w:rPr>
                            <w:noProof/>
                          </w:rPr>
                          <w:t>4</w:t>
                        </w:r>
                      </w:fldSimple>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lastRenderedPageBreak/>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r w:rsidR="00334ED2">
        <w:t>[…]*</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 xml:space="preserve">en plus de cours avec un enseignant, ils ont une obligation de réaliser un nombre d’exercices écrits </w:t>
      </w:r>
      <w:r w:rsidR="00AA4083">
        <w:lastRenderedPageBreak/>
        <w:t>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fldSimple w:instr=" SEQ Figure \* ARABIC ">
        <w:r w:rsidR="00493549">
          <w:rPr>
            <w:noProof/>
          </w:rPr>
          <w:t>5</w:t>
        </w:r>
      </w:fldSimple>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18" w:name="_Toc491090047"/>
      <w:bookmarkStart w:id="19" w:name="_Toc491097377"/>
      <w:r>
        <w:lastRenderedPageBreak/>
        <w:t>Etude du marché</w:t>
      </w:r>
      <w:r w:rsidR="00FC08B9">
        <w:t xml:space="preserve"> des Serious Games</w:t>
      </w:r>
      <w:bookmarkEnd w:id="18"/>
      <w:bookmarkEnd w:id="19"/>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20" w:name="_Toc491090048"/>
      <w:bookmarkStart w:id="21" w:name="_Toc491097378"/>
      <w:r>
        <w:lastRenderedPageBreak/>
        <w:t>Analyse du projet I-Learning</w:t>
      </w:r>
      <w:bookmarkEnd w:id="20"/>
      <w:bookmarkEnd w:id="21"/>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D018B1" w:rsidRPr="00F16000" w:rsidRDefault="00D018B1" w:rsidP="00151B72">
                              <w:pPr>
                                <w:pStyle w:val="Lgende"/>
                                <w:rPr>
                                  <w:noProof/>
                                  <w:color w:val="595959" w:themeColor="text1" w:themeTint="A6"/>
                                </w:rPr>
                              </w:pPr>
                              <w:r>
                                <w:t xml:space="preserve">Figure </w:t>
                              </w:r>
                              <w:fldSimple w:instr=" SEQ Figure \* ARABIC ">
                                <w:r w:rsidR="00493549">
                                  <w:rPr>
                                    <w:noProof/>
                                  </w:rPr>
                                  <w:t>6</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D018B1" w:rsidRPr="00F16000" w:rsidRDefault="00D018B1" w:rsidP="00151B72">
                        <w:pPr>
                          <w:pStyle w:val="Lgende"/>
                          <w:rPr>
                            <w:noProof/>
                            <w:color w:val="595959" w:themeColor="text1" w:themeTint="A6"/>
                          </w:rPr>
                        </w:pPr>
                        <w:r>
                          <w:t xml:space="preserve">Figure </w:t>
                        </w:r>
                        <w:fldSimple w:instr=" SEQ Figure \* ARABIC ">
                          <w:r w:rsidR="00493549">
                            <w:rPr>
                              <w:noProof/>
                            </w:rPr>
                            <w:t>6</w:t>
                          </w:r>
                        </w:fldSimple>
                        <w:r>
                          <w:t xml:space="preserve"> – Page d’inscription d’un utilisateur</w:t>
                        </w:r>
                      </w:p>
                    </w:txbxContent>
                  </v:textbox>
                </v:shape>
                <w10:anchorlock/>
              </v:group>
            </w:pict>
          </mc:Fallback>
        </mc:AlternateContent>
      </w:r>
    </w:p>
    <w:p w:rsidR="00051714" w:rsidRDefault="0054639B" w:rsidP="005B0F93">
      <w:r>
        <w:lastRenderedPageBreak/>
        <w:t>;; ;</w:t>
      </w:r>
      <w:r w:rsidR="004064F7">
        <w:rPr>
          <w:noProof/>
        </w:rPr>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D018B1" w:rsidRPr="00A849D0" w:rsidRDefault="00D018B1" w:rsidP="00151B72">
                              <w:pPr>
                                <w:pStyle w:val="Lgende"/>
                                <w:rPr>
                                  <w:noProof/>
                                  <w:color w:val="595959" w:themeColor="text1" w:themeTint="A6"/>
                                </w:rPr>
                              </w:pPr>
                              <w:r>
                                <w:t xml:space="preserve">Figure </w:t>
                              </w:r>
                              <w:fldSimple w:instr=" SEQ Figure \* ARABIC ">
                                <w:r w:rsidR="00493549">
                                  <w:rPr>
                                    <w:noProof/>
                                  </w:rPr>
                                  <w:t>7</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D018B1" w:rsidRPr="00A849D0" w:rsidRDefault="00D018B1" w:rsidP="00151B72">
                        <w:pPr>
                          <w:pStyle w:val="Lgende"/>
                          <w:rPr>
                            <w:noProof/>
                            <w:color w:val="595959" w:themeColor="text1" w:themeTint="A6"/>
                          </w:rPr>
                        </w:pPr>
                        <w:r>
                          <w:t xml:space="preserve">Figure </w:t>
                        </w:r>
                        <w:fldSimple w:instr=" SEQ Figure \* ARABIC ">
                          <w:r w:rsidR="00493549">
                            <w:rPr>
                              <w:noProof/>
                            </w:rPr>
                            <w:t>7</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D018B1" w:rsidRPr="00EA6840" w:rsidRDefault="00D018B1" w:rsidP="00151B72">
                              <w:pPr>
                                <w:pStyle w:val="Lgende"/>
                                <w:rPr>
                                  <w:noProof/>
                                  <w:color w:val="595959" w:themeColor="text1" w:themeTint="A6"/>
                                </w:rPr>
                              </w:pPr>
                              <w:r>
                                <w:t xml:space="preserve">Figure </w:t>
                              </w:r>
                              <w:fldSimple w:instr=" SEQ Figure \* ARABIC ">
                                <w:r w:rsidR="00493549">
                                  <w:rPr>
                                    <w:noProof/>
                                  </w:rPr>
                                  <w:t>8</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D018B1" w:rsidRPr="00EA6840" w:rsidRDefault="00D018B1" w:rsidP="00151B72">
                        <w:pPr>
                          <w:pStyle w:val="Lgende"/>
                          <w:rPr>
                            <w:noProof/>
                            <w:color w:val="595959" w:themeColor="text1" w:themeTint="A6"/>
                          </w:rPr>
                        </w:pPr>
                        <w:r>
                          <w:t xml:space="preserve">Figure </w:t>
                        </w:r>
                        <w:fldSimple w:instr=" SEQ Figure \* ARABIC ">
                          <w:r w:rsidR="00493549">
                            <w:rPr>
                              <w:noProof/>
                            </w:rPr>
                            <w:t>8</w:t>
                          </w:r>
                        </w:fldSimple>
                        <w:r>
                          <w:t xml:space="preserve"> – Tableau de bord collaborateur</w:t>
                        </w:r>
                      </w:p>
                    </w:txbxContent>
                  </v:textbox>
                </v:shape>
                <w10:anchorlock/>
              </v:group>
            </w:pict>
          </mc:Fallback>
        </mc:AlternateContent>
      </w:r>
    </w:p>
    <w:p w:rsidR="004064F7" w:rsidRDefault="00725B60" w:rsidP="006C78A1">
      <w:r>
        <w:tab/>
        <w:t xml:space="preserve">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w:t>
      </w:r>
      <w:r>
        <w:lastRenderedPageBreak/>
        <w:t>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D018B1" w:rsidRPr="00B17D19" w:rsidRDefault="00D018B1" w:rsidP="00151B72">
                              <w:pPr>
                                <w:pStyle w:val="Lgende"/>
                                <w:rPr>
                                  <w:noProof/>
                                  <w:color w:val="595959" w:themeColor="text1" w:themeTint="A6"/>
                                </w:rPr>
                              </w:pPr>
                              <w:r>
                                <w:t xml:space="preserve">Figure </w:t>
                              </w:r>
                              <w:fldSimple w:instr=" SEQ Figure \* ARABIC ">
                                <w:r w:rsidR="00493549">
                                  <w:rPr>
                                    <w:noProof/>
                                  </w:rPr>
                                  <w:t>9</w:t>
                                </w:r>
                              </w:fldSimple>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D018B1" w:rsidRPr="00B17D19" w:rsidRDefault="00D018B1" w:rsidP="00151B72">
                        <w:pPr>
                          <w:pStyle w:val="Lgende"/>
                          <w:rPr>
                            <w:noProof/>
                            <w:color w:val="595959" w:themeColor="text1" w:themeTint="A6"/>
                          </w:rPr>
                        </w:pPr>
                        <w:r>
                          <w:t xml:space="preserve">Figure </w:t>
                        </w:r>
                        <w:fldSimple w:instr=" SEQ Figure \* ARABIC ">
                          <w:r w:rsidR="00493549">
                            <w:rPr>
                              <w:noProof/>
                            </w:rPr>
                            <w:t>9</w:t>
                          </w:r>
                        </w:fldSimple>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D018B1" w:rsidRPr="00151B72" w:rsidRDefault="00D018B1" w:rsidP="00151B72">
                              <w:pPr>
                                <w:pStyle w:val="Lgende"/>
                              </w:pPr>
                              <w:r>
                                <w:t xml:space="preserve">Figure </w:t>
                              </w:r>
                              <w:bookmarkStart w:id="22" w:name="_Hlk490861340"/>
                              <w:r>
                                <w:fldChar w:fldCharType="begin"/>
                              </w:r>
                              <w:r>
                                <w:instrText xml:space="preserve"> SEQ Figure \* ARABIC </w:instrText>
                              </w:r>
                              <w:r>
                                <w:fldChar w:fldCharType="separate"/>
                              </w:r>
                              <w:r w:rsidR="00493549">
                                <w:rPr>
                                  <w:noProof/>
                                </w:rPr>
                                <w:t>10</w:t>
                              </w:r>
                              <w:r>
                                <w:fldChar w:fldCharType="end"/>
                              </w:r>
                              <w:bookmarkEnd w:id="22"/>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D018B1" w:rsidRPr="00151B72" w:rsidRDefault="00D018B1" w:rsidP="00151B72">
                        <w:pPr>
                          <w:pStyle w:val="Lgende"/>
                        </w:pPr>
                        <w:r>
                          <w:t xml:space="preserve">Figure </w:t>
                        </w:r>
                        <w:bookmarkStart w:id="23" w:name="_Hlk490861340"/>
                        <w:r>
                          <w:fldChar w:fldCharType="begin"/>
                        </w:r>
                        <w:r>
                          <w:instrText xml:space="preserve"> SEQ Figure \* ARABIC </w:instrText>
                        </w:r>
                        <w:r>
                          <w:fldChar w:fldCharType="separate"/>
                        </w:r>
                        <w:r w:rsidR="00493549">
                          <w:rPr>
                            <w:noProof/>
                          </w:rPr>
                          <w:t>10</w:t>
                        </w:r>
                        <w:r>
                          <w:fldChar w:fldCharType="end"/>
                        </w:r>
                        <w:bookmarkEnd w:id="23"/>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fldSimple w:instr=" SEQ Figure \* ARABIC ">
        <w:r w:rsidR="00493549">
          <w:rPr>
            <w:noProof/>
          </w:rPr>
          <w:t>11</w:t>
        </w:r>
      </w:fldSimple>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fldSimple w:instr=" SEQ Figure \* ARABIC ">
        <w:r w:rsidR="00493549">
          <w:rPr>
            <w:noProof/>
          </w:rPr>
          <w:t>12</w:t>
        </w:r>
      </w:fldSimple>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fldSimple w:instr=" SEQ Figure \* ARABIC ">
        <w:r w:rsidR="00493549">
          <w:rPr>
            <w:noProof/>
          </w:rPr>
          <w:t>13</w:t>
        </w:r>
      </w:fldSimple>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D018B1" w:rsidRPr="00294850" w:rsidRDefault="00D018B1" w:rsidP="00517F0E">
                              <w:pPr>
                                <w:pStyle w:val="Lgende"/>
                                <w:rPr>
                                  <w:noProof/>
                                  <w:color w:val="595959" w:themeColor="text1" w:themeTint="A6"/>
                                </w:rPr>
                              </w:pPr>
                              <w:r>
                                <w:t xml:space="preserve">Figure </w:t>
                              </w:r>
                              <w:fldSimple w:instr=" SEQ Figure \* ARABIC ">
                                <w:r w:rsidR="00493549">
                                  <w:rPr>
                                    <w:noProof/>
                                  </w:rPr>
                                  <w:t>14</w:t>
                                </w:r>
                              </w:fldSimple>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D018B1" w:rsidRPr="00294850" w:rsidRDefault="00D018B1" w:rsidP="00517F0E">
                        <w:pPr>
                          <w:pStyle w:val="Lgende"/>
                          <w:rPr>
                            <w:noProof/>
                            <w:color w:val="595959" w:themeColor="text1" w:themeTint="A6"/>
                          </w:rPr>
                        </w:pPr>
                        <w:r>
                          <w:t xml:space="preserve">Figure </w:t>
                        </w:r>
                        <w:fldSimple w:instr=" SEQ Figure \* ARABIC ">
                          <w:r w:rsidR="00493549">
                            <w:rPr>
                              <w:noProof/>
                            </w:rPr>
                            <w:t>14</w:t>
                          </w:r>
                        </w:fldSimple>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493549">
          <w:rPr>
            <w:noProof/>
          </w:rPr>
          <w:t>15</w:t>
        </w:r>
      </w:fldSimple>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493549">
          <w:rPr>
            <w:noProof/>
          </w:rPr>
          <w:t>16</w:t>
        </w:r>
      </w:fldSimple>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6672"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fldSimple w:instr=" SEQ Figure \* ARABIC ">
        <w:r w:rsidR="00493549">
          <w:rPr>
            <w:noProof/>
          </w:rPr>
          <w:t>17</w:t>
        </w:r>
      </w:fldSimple>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fldSimple w:instr=" SEQ Figure \* ARABIC ">
        <w:r w:rsidR="00493549">
          <w:rPr>
            <w:noProof/>
          </w:rPr>
          <w:t>18</w:t>
        </w:r>
      </w:fldSimple>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fldSimple w:instr=" SEQ Figure \* ARABIC ">
        <w:r w:rsidR="00493549">
          <w:rPr>
            <w:noProof/>
          </w:rPr>
          <w:t>19</w:t>
        </w:r>
      </w:fldSimple>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493549">
          <w:rPr>
            <w:noProof/>
          </w:rPr>
          <w:t>20</w:t>
        </w:r>
      </w:fldSimple>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493549">
          <w:rPr>
            <w:noProof/>
          </w:rPr>
          <w:t>21</w:t>
        </w:r>
      </w:fldSimple>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493549">
          <w:rPr>
            <w:noProof/>
          </w:rPr>
          <w:t>22</w:t>
        </w:r>
      </w:fldSimple>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493549">
          <w:rPr>
            <w:noProof/>
          </w:rPr>
          <w:t>23</w:t>
        </w:r>
      </w:fldSimple>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F55514">
        <w:rPr>
          <w:noProof/>
        </w:rPr>
        <w:fldChar w:fldCharType="begin"/>
      </w:r>
      <w:r w:rsidR="00F55514">
        <w:rPr>
          <w:noProof/>
        </w:rPr>
        <w:instrText xml:space="preserve"> SEQ Figure \* ARABIC </w:instrText>
      </w:r>
      <w:r w:rsidR="00F55514">
        <w:rPr>
          <w:noProof/>
        </w:rPr>
        <w:fldChar w:fldCharType="separate"/>
      </w:r>
      <w:r w:rsidR="00493549">
        <w:rPr>
          <w:noProof/>
        </w:rPr>
        <w:t>24</w:t>
      </w:r>
      <w:r w:rsidR="00F55514">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24" w:name="_Toc491090049"/>
      <w:bookmarkStart w:id="25" w:name="_Toc491097379"/>
      <w:r>
        <w:t>Ergonomie et Design</w:t>
      </w:r>
      <w:bookmarkEnd w:id="24"/>
      <w:bookmarkEnd w:id="25"/>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xml:space="preserve"> : il faut agrandir la page pour pouvoir accéder aux </w:t>
      </w:r>
      <w:r>
        <w:lastRenderedPageBreak/>
        <w:t>différents éléments et il n’y a pas de version mobile du site pour garder les fonctionnalités de base du projet, comme l’on pourrait trouver sur les sites d’e-commerce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493549">
          <w:rPr>
            <w:noProof/>
          </w:rPr>
          <w:t>25</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493549">
          <w:rPr>
            <w:noProof/>
          </w:rPr>
          <w:t>26</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493549">
          <w:rPr>
            <w:noProof/>
          </w:rPr>
          <w:t>27</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26" w:name="_Toc491090050"/>
      <w:bookmarkStart w:id="27" w:name="_Toc491097380"/>
      <w:r>
        <w:t>Sécurité du projet</w:t>
      </w:r>
      <w:bookmarkEnd w:id="26"/>
      <w:bookmarkEnd w:id="27"/>
      <w:r>
        <w:t xml:space="preserve"> </w:t>
      </w:r>
    </w:p>
    <w:p w:rsidR="00DF08A8" w:rsidRPr="00DF08A8" w:rsidRDefault="00DF08A8" w:rsidP="00DF08A8">
      <w:r>
        <w:tab/>
        <w:t xml:space="preserve">TODO : </w:t>
      </w:r>
      <w:r w:rsidR="00247932">
        <w:t>sécu</w:t>
      </w:r>
    </w:p>
    <w:p w:rsidR="00521D6B" w:rsidRDefault="00521D6B" w:rsidP="00521D6B">
      <w:pPr>
        <w:pStyle w:val="Titre3"/>
        <w:numPr>
          <w:ilvl w:val="0"/>
          <w:numId w:val="23"/>
        </w:numPr>
      </w:pPr>
      <w:bookmarkStart w:id="28" w:name="_Toc491090051"/>
      <w:bookmarkStart w:id="29" w:name="_Toc491097381"/>
      <w:r>
        <w:t>Performance du projet</w:t>
      </w:r>
      <w:bookmarkEnd w:id="28"/>
      <w:bookmarkEnd w:id="29"/>
    </w:p>
    <w:p w:rsidR="00D56E48" w:rsidRDefault="00521D6B" w:rsidP="00D56E48">
      <w:pPr>
        <w:pStyle w:val="Titre4"/>
        <w:numPr>
          <w:ilvl w:val="1"/>
          <w:numId w:val="23"/>
        </w:numPr>
      </w:pPr>
      <w:bookmarkStart w:id="30" w:name="_Toc491097382"/>
      <w:r>
        <w:t>Application Web</w:t>
      </w:r>
      <w:bookmarkEnd w:id="30"/>
    </w:p>
    <w:p w:rsidR="00D56E48" w:rsidRDefault="00B16A8E" w:rsidP="00D56E48">
      <w:r>
        <w:t xml:space="preserve">TODO : </w:t>
      </w:r>
      <w:r w:rsidR="00D56E48">
        <w:t>Profiling de la page</w:t>
      </w:r>
    </w:p>
    <w:p w:rsidR="00D56E48" w:rsidRDefault="00D56E48" w:rsidP="00D56E48">
      <w:r>
        <w:t xml:space="preserve">Appels base de </w:t>
      </w:r>
      <w:r w:rsidR="000C279E">
        <w:t>données,</w:t>
      </w:r>
      <w:r>
        <w:t xml:space="preserve"> stockage des données, instanciation des variables</w:t>
      </w:r>
    </w:p>
    <w:p w:rsidR="00521D6B" w:rsidRDefault="00521D6B" w:rsidP="005B1362">
      <w:pPr>
        <w:pStyle w:val="Titre4"/>
        <w:numPr>
          <w:ilvl w:val="1"/>
          <w:numId w:val="23"/>
        </w:numPr>
      </w:pPr>
      <w:bookmarkStart w:id="31" w:name="_Toc491097383"/>
      <w:r>
        <w:t>Serious Game</w:t>
      </w:r>
      <w:bookmarkEnd w:id="31"/>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 xml:space="preserve">par le nombre : il est donc possible de construire un nombre infini de formations et de jeux, construire une </w:t>
      </w:r>
      <w:r w:rsidR="004317BF">
        <w:lastRenderedPageBreak/>
        <w:t>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5276B2" w:rsidRDefault="009E2846" w:rsidP="005276B2">
      <w:pPr>
        <w:pStyle w:val="Titre4"/>
        <w:numPr>
          <w:ilvl w:val="1"/>
          <w:numId w:val="23"/>
        </w:numPr>
      </w:pPr>
      <w:bookmarkStart w:id="32" w:name="_Toc491097384"/>
      <w:r>
        <w:t>Développement</w:t>
      </w:r>
      <w:r w:rsidR="0008629E">
        <w:t xml:space="preserve"> application web</w:t>
      </w:r>
      <w:r>
        <w:t xml:space="preserve"> en méthodes agiles</w:t>
      </w:r>
      <w:bookmarkEnd w:id="32"/>
    </w:p>
    <w:p w:rsidR="000C5BF6" w:rsidRDefault="00755D83" w:rsidP="00837488">
      <w:r>
        <w:rPr>
          <w:noProof/>
        </w:rPr>
        <mc:AlternateContent>
          <mc:Choice Requires="wpg">
            <w:drawing>
              <wp:anchor distT="0" distB="0" distL="114300" distR="114300" simplePos="0" relativeHeight="251680768"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48"/>
                          </pic:cNvPr>
                          <pic:cNvPicPr>
                            <a:picLocks noChangeAspect="1"/>
                          </pic:cNvPicPr>
                        </pic:nvPicPr>
                        <pic:blipFill rotWithShape="1">
                          <a:blip r:embed="rId49">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D018B1" w:rsidRPr="00164E10" w:rsidRDefault="00D018B1" w:rsidP="000C5BF6">
                              <w:pPr>
                                <w:pStyle w:val="Lgende"/>
                                <w:rPr>
                                  <w:noProof/>
                                  <w:color w:val="595959" w:themeColor="text1" w:themeTint="A6"/>
                                </w:rPr>
                              </w:pPr>
                              <w:r>
                                <w:t xml:space="preserve">Figure </w:t>
                              </w:r>
                              <w:fldSimple w:instr=" SEQ Figure \* ARABIC ">
                                <w:r w:rsidR="00493549">
                                  <w:rPr>
                                    <w:noProof/>
                                  </w:rPr>
                                  <w:t>28</w:t>
                                </w:r>
                              </w:fldSimple>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4" style="position:absolute;left:0;text-align:left;margin-left:5.8pt;margin-top:182.5pt;width:442pt;height:246.1pt;z-index:251680768;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">
                <v:shape id="Image 35" o:spid="_x0000_s1055"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0" o:title="IC407784" croptop="-223f" cropright="34395f"/>
                </v:shape>
                <v:shape id="Zone de texte 67" o:spid="_x0000_s1056"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D018B1" w:rsidRPr="00164E10" w:rsidRDefault="00D018B1" w:rsidP="000C5BF6">
                        <w:pPr>
                          <w:pStyle w:val="Lgende"/>
                          <w:rPr>
                            <w:noProof/>
                            <w:color w:val="595959" w:themeColor="text1" w:themeTint="A6"/>
                          </w:rPr>
                        </w:pPr>
                        <w:r>
                          <w:t xml:space="preserve">Figure </w:t>
                        </w:r>
                        <w:fldSimple w:instr=" SEQ Figure \* ARABIC ">
                          <w:r w:rsidR="00493549">
                            <w:rPr>
                              <w:noProof/>
                            </w:rPr>
                            <w:t>28</w:t>
                          </w:r>
                        </w:fldSimple>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r w:rsidR="00967352">
        <w:rPr>
          <w:rStyle w:val="Appelnotedebasdep"/>
        </w:rPr>
        <w:footnoteReference w:id="6"/>
      </w:r>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lastRenderedPageBreak/>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fldSimple w:instr=" SEQ Figure \* ARABIC ">
        <w:r w:rsidR="00493549">
          <w:rPr>
            <w:noProof/>
          </w:rPr>
          <w:t>29</w:t>
        </w:r>
      </w:fldSimple>
      <w:r>
        <w:t xml:space="preserve"> – Exemple sous WebStorm d’une méthode </w:t>
      </w:r>
      <w:r>
        <w:rPr>
          <w:b/>
        </w:rPr>
        <w:t>display</w:t>
      </w:r>
      <w:r>
        <w:t xml:space="preserve"> d’une « View »</w:t>
      </w:r>
    </w:p>
    <w:p w:rsidR="004C10EA" w:rsidRDefault="004C10EA" w:rsidP="00E928EA">
      <w:r>
        <w:rPr>
          <w:noProof/>
        </w:rPr>
        <w:lastRenderedPageBreak/>
        <mc:AlternateContent>
          <mc:Choice Requires="wps">
            <w:drawing>
              <wp:anchor distT="45720" distB="45720" distL="114300" distR="114300" simplePos="0" relativeHeight="251682816"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D018B1" w:rsidRPr="004C10EA" w:rsidRDefault="00D018B1"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D018B1" w:rsidRPr="004C10EA" w:rsidRDefault="00D018B1"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D018B1" w:rsidRPr="004C10EA" w:rsidRDefault="00D018B1"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left:0;text-align:left;margin-left:0;margin-top:3.35pt;width:248.65pt;height:315.6pt;z-index:-251633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" stroked="f">
                <v:textbox>
                  <w:txbxContent>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D018B1" w:rsidRPr="004C10EA" w:rsidRDefault="00D018B1"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D018B1" w:rsidRPr="004C10EA" w:rsidRDefault="00D018B1"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D018B1" w:rsidRPr="004C10EA" w:rsidRDefault="00D018B1"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D018B1" w:rsidRPr="004C10EA" w:rsidRDefault="00D018B1"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fléchées</w:t>
      </w:r>
      <w:r w:rsidR="00B13050">
        <w:rPr>
          <w:rStyle w:val="Appelnotedebasdep"/>
        </w:rPr>
        <w:footnoteReference w:id="7"/>
      </w:r>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lastRenderedPageBreak/>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fldSimple w:instr=" SEQ Figure \* ARABIC ">
        <w:r w:rsidR="00493549">
          <w:rPr>
            <w:noProof/>
          </w:rPr>
          <w:t>30</w:t>
        </w:r>
      </w:fldSimple>
      <w:r>
        <w:t xml:space="preserve"> – La méthode </w:t>
      </w:r>
      <w:r>
        <w:rPr>
          <w:b/>
        </w:rPr>
        <w:t>display</w:t>
      </w:r>
      <w:r>
        <w:t xml:space="preserve"> devient plus difficile à lire : on ne peut pas prendre de recul</w:t>
      </w:r>
      <w:r w:rsidR="00DE3AEB">
        <w:t xml:space="preserve"> </w:t>
      </w:r>
    </w:p>
    <w:p w:rsidR="00991B5D" w:rsidRDefault="00991B5D" w:rsidP="00991B5D">
      <w:r>
        <w:tab/>
        <w:t xml:space="preserve">Cette nouvelle architecture en place, nous nous sommes attaqués aux tests </w:t>
      </w:r>
      <w:r w:rsidR="00275E75">
        <w:t>sur le projet : il y a plusieurs raisons de réaliser des tests</w:t>
      </w:r>
      <w:r w:rsidR="00AC5F56">
        <w:rPr>
          <w:rStyle w:val="Appelnotedebasdep"/>
        </w:rPr>
        <w:footnoteReference w:id="8"/>
      </w:r>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w:t>
      </w:r>
      <w:r w:rsidR="0067693E">
        <w:lastRenderedPageBreak/>
        <w:t>ont besoin de comprendre les différentes fonctions du projet sans passer par le code en lui-même directement.</w:t>
      </w:r>
    </w:p>
    <w:p w:rsidR="005C7291" w:rsidRDefault="00E01118" w:rsidP="005C7291">
      <w:r>
        <w:tab/>
        <w:t>Pour rebondir sur les tests, une bonne pratique à avoir pour obtenir des couvertures de tests à 100% est le « Test Driven Development</w:t>
      </w:r>
      <w:r w:rsidR="0014355B">
        <w:t> »</w:t>
      </w:r>
      <w:r w:rsidR="006E35C4">
        <w:t xml:space="preserve"> (TDD)</w:t>
      </w:r>
      <w:r w:rsidR="00010466">
        <w:rPr>
          <w:rStyle w:val="Appelnotedebasdep"/>
        </w:rPr>
        <w:footnoteReference w:id="9"/>
      </w:r>
      <w:r w:rsidR="0014355B">
        <w:t> : le principe consiste à concevoir des tests amenés à échouer avant de produire du code fonctionnel qui est en accord avec le test que l’on vient d’implémenter</w:t>
      </w:r>
      <w:r w:rsidR="00572C9A">
        <w:t>. Un exemple que nous avons suivi est le projet de la machine à café</w:t>
      </w:r>
      <w:r w:rsidR="00572C9A">
        <w:rPr>
          <w:rStyle w:val="Appelnotedebasdep"/>
        </w:rPr>
        <w:footnoteReference w:id="10"/>
      </w:r>
      <w:r w:rsidR="00A90BA7">
        <w:t xml:space="preserve"> : par petites itérations, on nous présente des règles à suivre pour la machine à café. </w:t>
      </w:r>
      <w:r w:rsidR="006E35C4">
        <w:t>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TDD ne permet pas seulement d’avoir du code testé</w:t>
      </w:r>
      <w:r w:rsidR="0089081C">
        <w:t xml:space="preserve"> et du code testable, il permet aussi</w:t>
      </w:r>
      <w:r w:rsidR="00E94513">
        <w:t xml:space="preserve"> de réduire les risques de régressions et dans le cas de la méthode XP</w:t>
      </w:r>
      <w:r w:rsidR="00E94513">
        <w:rPr>
          <w:rStyle w:val="Appelnotedebasdep"/>
        </w:rPr>
        <w:footnoteReference w:id="11"/>
      </w:r>
      <w:r w:rsidR="00E94513">
        <w:t xml:space="preserve"> – « Extreme Programming » - cela permet au binôme d’avoir une vision plus globale des fonctionnalités qui sont implémentées au sein du projet.</w:t>
      </w:r>
    </w:p>
    <w:p w:rsidR="00482404" w:rsidRPr="005C7291" w:rsidRDefault="00482404" w:rsidP="005C7291">
      <w:r>
        <w:tab/>
      </w:r>
      <w:r w:rsidR="00010466">
        <w:t>Un dernier sujet qui a son importance sur le projet I-Learning du fait que plusieurs éléments de notre interface visuelle présentent de fortes dépendances, c’est la distribution des responsabilités</w:t>
      </w:r>
      <w:r w:rsidR="00E648BC">
        <w:t xml:space="preserve"> (TODO)</w:t>
      </w:r>
      <w:r w:rsidR="003307B5">
        <w:t xml:space="preserve"> </w:t>
      </w:r>
    </w:p>
    <w:p w:rsidR="00521D6B" w:rsidRDefault="00521D6B" w:rsidP="00607E57">
      <w:pPr>
        <w:pStyle w:val="Titre3"/>
        <w:numPr>
          <w:ilvl w:val="0"/>
          <w:numId w:val="23"/>
        </w:numPr>
      </w:pPr>
      <w:bookmarkStart w:id="33" w:name="_Toc491090052"/>
      <w:bookmarkStart w:id="34" w:name="_Toc491097385"/>
      <w:r>
        <w:t>Evolution et voies d’amélioration</w:t>
      </w:r>
      <w:bookmarkEnd w:id="33"/>
      <w:bookmarkEnd w:id="34"/>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w:t>
      </w:r>
      <w:r w:rsidR="009E2846">
        <w:lastRenderedPageBreak/>
        <w:t xml:space="preserve">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 : pour tester une application web,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35" w:author="David Ma" w:date="2017-08-19T09:19:00Z">
        <w:r w:rsidR="00971B7D" w:rsidDel="005A2BF0">
          <w:delText>ces puzzle</w:delText>
        </w:r>
      </w:del>
      <w:ins w:id="36"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r w:rsidR="00762C33">
        <w:rPr>
          <w:rStyle w:val="Appelnotedebasdep"/>
        </w:rPr>
        <w:footnoteReference w:id="12"/>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soit en réalisant des exercices par ordre croissant de difficulté, soit en se 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13"/>
      </w:r>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xml:space="preserve">. Un classement général est établi en fonction de sa </w:t>
      </w:r>
      <w:r w:rsidR="00120DEF">
        <w:lastRenderedPageBreak/>
        <w:t>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fldSimple w:instr=" SEQ Figure \* ARABIC ">
        <w:r w:rsidR="00493549">
          <w:rPr>
            <w:noProof/>
          </w:rPr>
          <w:t>31</w:t>
        </w:r>
      </w:fldSimple>
      <w:r>
        <w:t xml:space="preserve"> – Résolution d’un puzzle en Javascript</w:t>
      </w:r>
    </w:p>
    <w:p w:rsidR="00762C33" w:rsidRDefault="00762C33" w:rsidP="00762C33">
      <w:pPr>
        <w:keepNext/>
      </w:pPr>
      <w:r>
        <w:rPr>
          <w:noProof/>
        </w:rPr>
        <w:lastRenderedPageBreak/>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fldSimple w:instr=" SEQ Figure \* ARABIC ">
        <w:r w:rsidR="00493549">
          <w:rPr>
            <w:noProof/>
          </w:rPr>
          <w:t>32</w:t>
        </w:r>
      </w:fldSimple>
      <w:r>
        <w:t xml:space="preserve"> – Choix du langage de programmation</w:t>
      </w:r>
    </w:p>
    <w:p w:rsidR="00762C33" w:rsidRDefault="00762C33" w:rsidP="00F044AA"/>
    <w:p w:rsidR="00762C33" w:rsidRDefault="000E5DAC" w:rsidP="00F044AA">
      <w:r>
        <w:tab/>
        <w:t xml:space="preserve">Pour </w:t>
      </w:r>
      <w:r w:rsidR="00762C33">
        <w:t>rendre cette application web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lastRenderedPageBreak/>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D018B1" w:rsidRPr="00692D44" w:rsidRDefault="00D018B1" w:rsidP="00EE6722">
                              <w:pPr>
                                <w:pStyle w:val="Lgende"/>
                                <w:rPr>
                                  <w:noProof/>
                                  <w:color w:val="595959" w:themeColor="text1" w:themeTint="A6"/>
                                </w:rPr>
                              </w:pPr>
                              <w:r>
                                <w:t xml:space="preserve">Figure </w:t>
                              </w:r>
                              <w:fldSimple w:instr=" SEQ Figure \* ARABIC ">
                                <w:r w:rsidR="00493549">
                                  <w:rPr>
                                    <w:noProof/>
                                  </w:rPr>
                                  <w:t>33</w:t>
                                </w:r>
                              </w:fldSimple>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8"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">
                <v:shape id="Image 61" o:spid="_x0000_s1059"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56" o:title="chrome_2017-08-19_11-12-33"/>
                </v:shape>
                <v:shape id="Zone de texte 62" o:spid="_x0000_s1060"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D018B1" w:rsidRPr="00692D44" w:rsidRDefault="00D018B1" w:rsidP="00EE6722">
                        <w:pPr>
                          <w:pStyle w:val="Lgende"/>
                          <w:rPr>
                            <w:noProof/>
                            <w:color w:val="595959" w:themeColor="text1" w:themeTint="A6"/>
                          </w:rPr>
                        </w:pPr>
                        <w:r>
                          <w:t xml:space="preserve">Figure </w:t>
                        </w:r>
                        <w:fldSimple w:instr=" SEQ Figure \* ARABIC ">
                          <w:r w:rsidR="00493549">
                            <w:rPr>
                              <w:noProof/>
                            </w:rPr>
                            <w:t>33</w:t>
                          </w:r>
                        </w:fldSimple>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D018B1" w:rsidRPr="00126561" w:rsidRDefault="00D018B1" w:rsidP="00EE6722">
                              <w:pPr>
                                <w:pStyle w:val="Lgende"/>
                                <w:rPr>
                                  <w:noProof/>
                                  <w:color w:val="595959" w:themeColor="text1" w:themeTint="A6"/>
                                </w:rPr>
                              </w:pPr>
                              <w:r>
                                <w:t xml:space="preserve">Figure </w:t>
                              </w:r>
                              <w:fldSimple w:instr=" SEQ Figure \* ARABIC ">
                                <w:r w:rsidR="00493549">
                                  <w:rPr>
                                    <w:noProof/>
                                  </w:rPr>
                                  <w:t>34</w:t>
                                </w:r>
                              </w:fldSimple>
                              <w:r>
                                <w:t xml:space="preserve"> – Maquette de la page de modification d’une formation</w:t>
                              </w:r>
                            </w:p>
                            <w:p w:rsidR="00D018B1" w:rsidRPr="00A77490" w:rsidRDefault="00D018B1"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1"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BsfXQD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62"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58" o:title="chrome_2017-08-19_12-05-26"/>
                </v:shape>
                <v:shape id="Zone de texte 70" o:spid="_x0000_s1063"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D018B1" w:rsidRPr="00126561" w:rsidRDefault="00D018B1" w:rsidP="00EE6722">
                        <w:pPr>
                          <w:pStyle w:val="Lgende"/>
                          <w:rPr>
                            <w:noProof/>
                            <w:color w:val="595959" w:themeColor="text1" w:themeTint="A6"/>
                          </w:rPr>
                        </w:pPr>
                        <w:r>
                          <w:t xml:space="preserve">Figure </w:t>
                        </w:r>
                        <w:fldSimple w:instr=" SEQ Figure \* ARABIC ">
                          <w:r w:rsidR="00493549">
                            <w:rPr>
                              <w:noProof/>
                            </w:rPr>
                            <w:t>34</w:t>
                          </w:r>
                        </w:fldSimple>
                        <w:r>
                          <w:t xml:space="preserve"> – Maquette de la page de modification d’une formation</w:t>
                        </w:r>
                      </w:p>
                      <w:p w:rsidR="00D018B1" w:rsidRPr="00A77490" w:rsidRDefault="00D018B1"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 xml:space="preserve">un exemple de ce que l’on pourrait </w:t>
      </w:r>
      <w:r w:rsidR="007251BF">
        <w:lastRenderedPageBreak/>
        <w:t>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37" w:name="_Toc491090053"/>
      <w:bookmarkStart w:id="38" w:name="_Toc491097386"/>
      <w:r>
        <w:t>Quelle valeur ajoutée pour VISEO Technologies ?</w:t>
      </w:r>
      <w:bookmarkEnd w:id="37"/>
      <w:bookmarkEnd w:id="38"/>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39" w:name="_Toc491090054"/>
      <w:bookmarkStart w:id="40" w:name="_Toc491097387"/>
      <w:r>
        <w:t>Quel avenir pour les Serious Games et les plateformes de Serious Games ?</w:t>
      </w:r>
      <w:bookmarkEnd w:id="39"/>
      <w:bookmarkEnd w:id="40"/>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w:t>
      </w:r>
      <w:r w:rsidR="00FC2FB5">
        <w:lastRenderedPageBreak/>
        <w:t>de l’entreprise, de l’éducation, dans l’armée</w:t>
      </w:r>
      <w:r w:rsidR="00003310">
        <w:rPr>
          <w:rStyle w:val="Appelnotedebasdep"/>
        </w:rPr>
        <w:footnoteReference w:id="14"/>
      </w:r>
      <w:r w:rsidR="00586FE0">
        <w:t xml:space="preserve"> et avoir différentes motivations ou objectifs outre le fait de </w:t>
      </w:r>
      <w:r w:rsidR="00304900">
        <w:t>pouvoir transmettre un savoir et de faire jouer une situation particulière.</w:t>
      </w:r>
      <w:r w:rsidR="005505BE">
        <w:t xml:space="preserve"> 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r w:rsidR="00B059FC">
        <w:rPr>
          <w:rStyle w:val="Appelnotedebasdep"/>
        </w:rPr>
        <w:footnoteReference w:id="15"/>
      </w:r>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5B1362" w:rsidRDefault="00B623BE" w:rsidP="00195BB7">
      <w:r>
        <w:tab/>
        <w:t>Quant aux plateformes de « Serious Games », comme cité précédemment Codingame est un modèle pour certaines entreprises qui recherchent des profils d’expérience et d’expertise</w:t>
      </w:r>
      <w:r w:rsidR="00AA253E">
        <w:t xml:space="preserve"> : la start-up montpelliéraine </w:t>
      </w:r>
      <w:r w:rsidR="00FB625C">
        <w:t>organise des concours de programmation</w:t>
      </w:r>
      <w:r w:rsidR="00B45BBD">
        <w:rPr>
          <w:rStyle w:val="Appelnotedebasdep"/>
        </w:rPr>
        <w:footnoteReference w:id="16"/>
      </w:r>
      <w:r w:rsidR="00FB625C">
        <w:t xml:space="preserve"> en partenariat avec des entreprises et les participants ont la liberté d’envoyer leurs résultats et leur classement aux entreprises de leur choix. Les partenaires p</w:t>
      </w:r>
      <w:r w:rsidR="001F4F7C">
        <w:t>rofessionnels peuvent inspecter les différents profils et retenir les personnes qui répondent le plus à leurs besoins. Ces derniers ont l’occasion</w:t>
      </w:r>
      <w:r w:rsidR="00DB7192">
        <w:t xml:space="preserve"> de découvrir des profils qui ne sont pas forcément</w:t>
      </w:r>
      <w:r w:rsidR="000B312F">
        <w:t xml:space="preserve"> inscrits sur les rése</w:t>
      </w:r>
      <w:r w:rsidR="00942F71">
        <w:t>aux sociaux professionnels et d’évaluer différemment les candidats qui ont participé au concours, qui ont également un profil sur Codingame que d’autres candidats scrutés par les réseaux sociaux professionnels.</w:t>
      </w:r>
      <w:r w:rsidR="00E162E5">
        <w:t xml:space="preserve"> Ce qui importe le plus ici c’est la confiance attribuée à la plateforme par les entreprises qui sponsorisent les évènements et concours organisés : si les entreprises font confiance aux plateformes pour débaucher des candidats qui présentent plus de certitudes, une expérience qualitative et certaines expertises, il n’y a pas de raison pour que les plateformes ne deviennent pas à terme un</w:t>
      </w:r>
      <w:r w:rsidR="006969AF">
        <w:t>e</w:t>
      </w:r>
      <w:r w:rsidR="00E162E5">
        <w:t xml:space="preserve"> </w:t>
      </w:r>
      <w:r w:rsidR="006969AF">
        <w:t>alternative pour</w:t>
      </w:r>
      <w:r w:rsidR="00E162E5">
        <w:t xml:space="preserve"> trouver un emploi.</w:t>
      </w:r>
      <w:r w:rsidR="005B1362">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41" w:name="_Toc489331661"/>
      <w:bookmarkStart w:id="42" w:name="_Toc489331806"/>
      <w:bookmarkStart w:id="43" w:name="_Toc489539643"/>
      <w:bookmarkStart w:id="44" w:name="_Toc489593721"/>
      <w:bookmarkStart w:id="45" w:name="_Toc489608215"/>
      <w:bookmarkStart w:id="46" w:name="_Toc489718490"/>
      <w:bookmarkStart w:id="47" w:name="_Toc489718511"/>
      <w:bookmarkStart w:id="48" w:name="_Toc489793807"/>
      <w:bookmarkStart w:id="49" w:name="_Toc489793828"/>
      <w:bookmarkStart w:id="50" w:name="_Toc489884285"/>
      <w:bookmarkStart w:id="51" w:name="_Toc489940548"/>
      <w:bookmarkStart w:id="52" w:name="_Toc490128984"/>
      <w:bookmarkStart w:id="53" w:name="_Toc490129297"/>
      <w:bookmarkStart w:id="54" w:name="_Toc490129331"/>
      <w:bookmarkStart w:id="55" w:name="_Toc490129394"/>
      <w:bookmarkStart w:id="56" w:name="_Toc490129937"/>
      <w:bookmarkStart w:id="57" w:name="_Toc490130271"/>
      <w:bookmarkStart w:id="58" w:name="_Toc490130642"/>
      <w:bookmarkStart w:id="59" w:name="_Toc490652346"/>
      <w:bookmarkStart w:id="60" w:name="_Toc490765788"/>
      <w:bookmarkStart w:id="61" w:name="_Toc490765814"/>
      <w:bookmarkStart w:id="62" w:name="_Toc490767366"/>
      <w:bookmarkStart w:id="63" w:name="_Toc490858923"/>
      <w:bookmarkStart w:id="64" w:name="_Toc490861392"/>
      <w:bookmarkStart w:id="65" w:name="_Toc490961504"/>
      <w:bookmarkStart w:id="66" w:name="_Toc490991293"/>
      <w:bookmarkStart w:id="67" w:name="_Toc490993546"/>
      <w:bookmarkStart w:id="68" w:name="_Toc491035948"/>
      <w:bookmarkStart w:id="69" w:name="_Toc491037380"/>
      <w:bookmarkStart w:id="70" w:name="_Toc491090055"/>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150CF8" w:rsidRDefault="00C139B0" w:rsidP="00E02D60">
      <w:pPr>
        <w:pStyle w:val="Titre1"/>
        <w:numPr>
          <w:ilvl w:val="0"/>
          <w:numId w:val="17"/>
        </w:numPr>
      </w:pPr>
      <w:bookmarkStart w:id="71" w:name="_Toc491090056"/>
      <w:bookmarkStart w:id="72" w:name="_Toc491097388"/>
      <w:r>
        <w:t>Dimensions techniques du projet</w:t>
      </w:r>
      <w:bookmarkEnd w:id="71"/>
      <w:bookmarkEnd w:id="72"/>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lastRenderedPageBreak/>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lastRenderedPageBreak/>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493549">
        <w:rPr>
          <w:noProof/>
          <w:lang w:val="en-GB"/>
        </w:rPr>
        <w:t>35</w:t>
      </w:r>
      <w:r w:rsidR="00F55514">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493549">
        <w:rPr>
          <w:noProof/>
          <w:lang w:val="en-GB"/>
        </w:rPr>
        <w:t>36</w:t>
      </w:r>
      <w:r w:rsidR="00F55514">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493549">
          <w:rPr>
            <w:noProof/>
          </w:rPr>
          <w:t>37</w:t>
        </w:r>
      </w:fldSimple>
    </w:p>
    <w:p w:rsidR="009B23BB" w:rsidRDefault="009B23BB">
      <w:pPr>
        <w:jc w:val="left"/>
      </w:pPr>
      <w:r>
        <w:br w:type="page"/>
      </w:r>
    </w:p>
    <w:p w:rsidR="00E97743" w:rsidRDefault="00AA4BE1" w:rsidP="009B23BB">
      <w:pPr>
        <w:ind w:firstLine="720"/>
      </w:pPr>
      <w:r>
        <w:lastRenderedPageBreak/>
        <w:t>Dictés par</w:t>
      </w:r>
      <w:r w:rsidR="00E97743">
        <w:t xml:space="preserve"> la méthode agile </w:t>
      </w:r>
      <w:r w:rsidR="00E97743" w:rsidRPr="00665E17">
        <w:rPr>
          <w:b/>
        </w:rPr>
        <w:t>Scrum</w:t>
      </w:r>
      <w:r w:rsidR="00E97743">
        <w:t xml:space="preserve">, une des personnes de l’équipe de développement doit tenir le rôle de </w:t>
      </w:r>
      <w:r w:rsidR="00E97743" w:rsidRPr="00665E17">
        <w:rPr>
          <w:b/>
        </w:rPr>
        <w:t>Scrum</w:t>
      </w:r>
      <w:r w:rsidR="00E97743">
        <w:t xml:space="preserve"> </w:t>
      </w:r>
      <w:r w:rsidR="00E97743" w:rsidRPr="00665E17">
        <w:rPr>
          <w:b/>
        </w:rPr>
        <w:t>Master</w:t>
      </w:r>
      <w:r w:rsidR="00E97743">
        <w:t> : cela ne veut pas forcément dire que son rôle au sein de l’équipe le place à un niveau différent des autres membres de l’équipe.</w:t>
      </w:r>
      <w:r w:rsidR="00E97743">
        <w:br/>
        <w:t xml:space="preserve">Au contraire, il réalise des tâches tout autant que les autres membres de l’équipe de développement mais il doit se porter garant de l’application de la méthode </w:t>
      </w:r>
      <w:r w:rsidR="00E97743" w:rsidRPr="00971E48">
        <w:rPr>
          <w:b/>
        </w:rPr>
        <w:t>Scrum</w:t>
      </w:r>
      <w:r w:rsidR="00E97743">
        <w:t xml:space="preserve"> pendant le projet</w:t>
      </w:r>
      <w:r w:rsidR="002376BA">
        <w:t> : notamment les différents « rituels » tels que les Stand-up</w:t>
      </w:r>
      <w:r w:rsidR="00665E17">
        <w:t xml:space="preserve"> </w:t>
      </w:r>
      <w:r w:rsidR="00665E17" w:rsidRPr="00665E17">
        <w:rPr>
          <w:b/>
        </w:rPr>
        <w:t>Daily</w:t>
      </w:r>
      <w:r w:rsidR="002376BA">
        <w:t xml:space="preserve"> </w:t>
      </w:r>
      <w:r w:rsidR="002376BA" w:rsidRPr="00665E17">
        <w:rPr>
          <w:b/>
        </w:rPr>
        <w:t>Meeting</w:t>
      </w:r>
      <w:r w:rsidR="002376BA">
        <w:t xml:space="preserve">, </w:t>
      </w:r>
      <w:r w:rsidR="002376BA" w:rsidRPr="00665E17">
        <w:rPr>
          <w:b/>
        </w:rPr>
        <w:t>Planning</w:t>
      </w:r>
      <w:r w:rsidR="002376BA">
        <w:t xml:space="preserve"> </w:t>
      </w:r>
      <w:r w:rsidR="002376BA" w:rsidRPr="00665E17">
        <w:rPr>
          <w:b/>
        </w:rPr>
        <w:t>Poker</w:t>
      </w:r>
      <w:r w:rsidR="002376BA">
        <w:t xml:space="preserve">, </w:t>
      </w:r>
      <w:r w:rsidR="002376BA" w:rsidRPr="00665E17">
        <w:rPr>
          <w:b/>
        </w:rPr>
        <w:t>Sprint Review</w:t>
      </w:r>
      <w:r w:rsidR="00665E17">
        <w:t xml:space="preserve"> et </w:t>
      </w:r>
      <w:r w:rsidR="00665E17" w:rsidRPr="00665E17">
        <w:rPr>
          <w:b/>
        </w:rPr>
        <w:t>Sprint Re</w:t>
      </w:r>
      <w:r w:rsidR="002376BA" w:rsidRPr="00665E17">
        <w:rPr>
          <w:b/>
        </w:rPr>
        <w:t>tro</w:t>
      </w:r>
      <w:r w:rsidR="002376BA">
        <w:t xml:space="preserve">. </w:t>
      </w:r>
      <w:r w:rsidR="005C52B0">
        <w:t xml:space="preserve"> </w:t>
      </w:r>
      <w:r w:rsidR="00C12FC2">
        <w:t xml:space="preserve">Concernant le projet I-Learning, nous avons décidé qu’à chaque itération, le rôle de </w:t>
      </w:r>
      <w:r w:rsidR="00C12FC2" w:rsidRPr="006C5C83">
        <w:rPr>
          <w:b/>
        </w:rPr>
        <w:t>Scrum Master</w:t>
      </w:r>
      <w:r w:rsidR="00C12FC2">
        <w:t xml:space="preserve"> s’échangerait entre chaque membre de l’équipe pour que chacun et chacune ait une expérience de </w:t>
      </w:r>
      <w:r w:rsidR="00C12FC2" w:rsidRPr="00D73134">
        <w:rPr>
          <w:b/>
        </w:rPr>
        <w:t>Scrum Mastering</w:t>
      </w:r>
      <w:r w:rsidR="00C12FC2">
        <w:t xml:space="preserve"> qui nous sera utile pour les prochains projets que l’on pourrait mener chez VISEO Technologies.</w:t>
      </w:r>
    </w:p>
    <w:p w:rsidR="005D7751" w:rsidRDefault="00AC6321" w:rsidP="00F7166A">
      <w:pPr>
        <w:ind w:firstLine="720"/>
      </w:pPr>
      <w:r>
        <w:t xml:space="preserve">Ayant </w:t>
      </w:r>
      <w:r w:rsidR="00C12FC2">
        <w:t xml:space="preserve">été </w:t>
      </w:r>
      <w:r w:rsidR="00C12FC2" w:rsidRPr="00FA0249">
        <w:rPr>
          <w:b/>
        </w:rPr>
        <w:t>Scrum Master</w:t>
      </w:r>
      <w:r w:rsidR="00C12FC2">
        <w:t xml:space="preserve">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73" w:name="_Toc491090057"/>
      <w:bookmarkStart w:id="74" w:name="_Toc491097389"/>
      <w:r>
        <w:lastRenderedPageBreak/>
        <w:t>Dimensions humaines et managériales internes à VISEO Technologies</w:t>
      </w:r>
      <w:bookmarkEnd w:id="73"/>
      <w:bookmarkEnd w:id="74"/>
    </w:p>
    <w:p w:rsidR="00674591"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674591" w:rsidRDefault="00674591" w:rsidP="00674591">
      <w:pPr>
        <w:keepNext/>
      </w:pPr>
      <w:r>
        <w:rPr>
          <w:noProof/>
        </w:rPr>
        <w:drawing>
          <wp:inline distT="0" distB="0" distL="0" distR="0">
            <wp:extent cx="5753100" cy="4333875"/>
            <wp:effectExtent l="0" t="0" r="0" b="9525"/>
            <wp:docPr id="81" name="Image 81" descr="C:\Users\dma3622\AppData\Local\Microsoft\Windows\INetCache\Content.Word\agile &amp; 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agile &amp; waterfal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244CFA" w:rsidRDefault="00674591" w:rsidP="00674591">
      <w:pPr>
        <w:pStyle w:val="Lgende"/>
        <w:jc w:val="both"/>
      </w:pPr>
      <w:r>
        <w:t xml:space="preserve">Figure </w:t>
      </w:r>
      <w:fldSimple w:instr=" SEQ Figure \* ARABIC ">
        <w:r w:rsidR="00493549">
          <w:rPr>
            <w:noProof/>
          </w:rPr>
          <w:t>38</w:t>
        </w:r>
      </w:fldSimple>
      <w:r w:rsidR="00C530CF">
        <w:t xml:space="preserve"> – Comparaison cycle en V et méthode agile</w:t>
      </w:r>
      <w:r w:rsidR="006851C1">
        <w:rPr>
          <w:rStyle w:val="Appelnotedebasdep"/>
        </w:rPr>
        <w:footnoteReference w:id="17"/>
      </w:r>
    </w:p>
    <w:p w:rsidR="006851C1" w:rsidRDefault="006851C1" w:rsidP="006851C1">
      <w:r>
        <w:lastRenderedPageBreak/>
        <w:tab/>
      </w:r>
    </w:p>
    <w:p w:rsidR="006851C1" w:rsidRDefault="006851C1" w:rsidP="006851C1">
      <w:r>
        <w:t xml:space="preserve">On compare les méthodes agiles au cycle en V ou en cascade, qui se compose </w:t>
      </w:r>
      <w:r w:rsidR="0083340C">
        <w:t>de combinaisons</w:t>
      </w:r>
      <w:r w:rsidR="00CD3BDE">
        <w:t xml:space="preserve"> d’</w:t>
      </w:r>
      <w:r>
        <w:t xml:space="preserve">étapes : </w:t>
      </w:r>
    </w:p>
    <w:p w:rsidR="006851C1" w:rsidRDefault="006851C1" w:rsidP="006851C1">
      <w:pPr>
        <w:pStyle w:val="Paragraphedeliste"/>
        <w:numPr>
          <w:ilvl w:val="0"/>
          <w:numId w:val="27"/>
        </w:numPr>
      </w:pPr>
      <w:r>
        <w:t>Analyse des besoins et faisabilité</w:t>
      </w:r>
      <w:r w:rsidR="008B14AD">
        <w:t xml:space="preserve"> </w:t>
      </w:r>
      <w:r w:rsidR="008B14AD">
        <w:sym w:font="Wingdings" w:char="F0F3"/>
      </w:r>
      <w:r w:rsidR="008B14AD">
        <w:t xml:space="preserve"> Recette</w:t>
      </w:r>
    </w:p>
    <w:p w:rsidR="006851C1" w:rsidRDefault="006851C1" w:rsidP="006851C1">
      <w:pPr>
        <w:pStyle w:val="Paragraphedeliste"/>
        <w:numPr>
          <w:ilvl w:val="0"/>
          <w:numId w:val="27"/>
        </w:numPr>
      </w:pPr>
      <w:r>
        <w:t>Sp</w:t>
      </w:r>
      <w:r w:rsidR="004552E2">
        <w:t>écifications</w:t>
      </w:r>
      <w:r w:rsidR="00BC2910">
        <w:t xml:space="preserve"> fonctionnelles</w:t>
      </w:r>
      <w:r w:rsidR="008B14AD">
        <w:t xml:space="preserve"> </w:t>
      </w:r>
      <w:r w:rsidR="008B14AD">
        <w:sym w:font="Wingdings" w:char="F0F3"/>
      </w:r>
      <w:r w:rsidR="008B14AD">
        <w:t xml:space="preserve"> Tests de validation</w:t>
      </w:r>
    </w:p>
    <w:p w:rsidR="00BC2910" w:rsidRDefault="00BC2910" w:rsidP="006851C1">
      <w:pPr>
        <w:pStyle w:val="Paragraphedeliste"/>
        <w:numPr>
          <w:ilvl w:val="0"/>
          <w:numId w:val="27"/>
        </w:numPr>
      </w:pPr>
      <w:r>
        <w:t>Conception architecturale</w:t>
      </w:r>
      <w:r w:rsidR="008B14AD">
        <w:t xml:space="preserve"> </w:t>
      </w:r>
      <w:r w:rsidR="008B14AD">
        <w:sym w:font="Wingdings" w:char="F0F3"/>
      </w:r>
      <w:r w:rsidR="008B14AD">
        <w:t xml:space="preserve"> Tests d’intégration</w:t>
      </w:r>
    </w:p>
    <w:p w:rsidR="00BC2910" w:rsidRDefault="00BC2910" w:rsidP="006851C1">
      <w:pPr>
        <w:pStyle w:val="Paragraphedeliste"/>
        <w:numPr>
          <w:ilvl w:val="0"/>
          <w:numId w:val="27"/>
        </w:numPr>
      </w:pPr>
      <w:r>
        <w:t>Conception détaillée</w:t>
      </w:r>
      <w:r w:rsidR="008B14AD">
        <w:t xml:space="preserve"> </w:t>
      </w:r>
      <w:r w:rsidR="008B14AD">
        <w:sym w:font="Wingdings" w:char="F0F3"/>
      </w:r>
      <w:r w:rsidR="008B14AD">
        <w:t xml:space="preserve"> Tests unitaires</w:t>
      </w:r>
    </w:p>
    <w:p w:rsidR="00BC2910" w:rsidRDefault="00BC2910" w:rsidP="006851C1">
      <w:pPr>
        <w:pStyle w:val="Paragraphedeliste"/>
        <w:numPr>
          <w:ilvl w:val="0"/>
          <w:numId w:val="27"/>
        </w:numPr>
      </w:pPr>
      <w:r>
        <w:t>Codage</w:t>
      </w:r>
    </w:p>
    <w:p w:rsidR="003963ED" w:rsidRDefault="003963ED" w:rsidP="003963ED">
      <w:r>
        <w:tab/>
      </w:r>
      <w:r w:rsidR="006F6D16">
        <w:t>Dans le cycle en V, il faut prévoir à l’avance du travail à accomplir et penser à la manière dont on va réaliser le projet</w:t>
      </w:r>
      <w:r w:rsidR="00A14C52">
        <w:t> : si tout est connu à l’avance, on peut alors estimer les coûts et les temps requis pour toutes les étapes du projet. Bien évidemment, avec l’accord du client qui aura une idée concise de ce qu’il obtiendra à la fin du projet, de ce que le projet lui apportera, combien cela lui aura coûté en temps et en argent et se baser sur le planning prévisionnel du projet pour plus ou moins connaître la durée de vie du projet.</w:t>
      </w:r>
      <w:r w:rsidR="007454C7">
        <w:t xml:space="preserve"> Dans ce cas, le cycle en cascade est fortement dépendant de la planification et de ce qui est prévu : il amène de la stabilité et de la certitude au projet</w:t>
      </w:r>
      <w:r w:rsidR="00136A28">
        <w:t>, à chaque étape de développement du projet on s’en tient à ce qui a été programmé</w:t>
      </w:r>
      <w:r w:rsidR="009B1600">
        <w:t>. En contrepartie, le cycle en V n’est pas flexible dans le sens où on ne peut plus revenir à une étape précédente sans conséquence importante sur le projet, comme des surcoûts en temps. Ajouté à ça une possible demande du client qui se rétracte sur ce qu’il attend du projet et demande des modifications</w:t>
      </w:r>
      <w:r w:rsidR="00085CD4">
        <w:t> : comme tout est pris en compte pour des besoins spécifiques, si ces besoins changent il faut reprendre les process de développement.</w:t>
      </w:r>
      <w:r w:rsidR="00D018B1">
        <w:t xml:space="preserve"> Un autre problème que rencontre le cycle en cascade est le fait que les tests sont réalisés à une période</w:t>
      </w:r>
      <w:r w:rsidR="00FD14C0">
        <w:t xml:space="preserve"> lointaine du moment où l’implémentation débute.</w:t>
      </w:r>
      <w:r w:rsidR="009B1600">
        <w:t xml:space="preserve"> </w:t>
      </w:r>
      <w:r w:rsidR="00136A28">
        <w:t xml:space="preserve"> </w:t>
      </w:r>
    </w:p>
    <w:p w:rsidR="00950947" w:rsidRDefault="00493F03" w:rsidP="00AA1198">
      <w:pPr>
        <w:keepNext/>
      </w:pPr>
      <w:r>
        <w:tab/>
        <w:t>En contraste au cycle en V, les méthodes agiles sont davantage flexibles et mieux adaptées aux changements au cours de la réalisation du projet. Le client</w:t>
      </w:r>
      <w:r w:rsidR="00C563EB">
        <w:t xml:space="preserve"> </w:t>
      </w:r>
      <w:r w:rsidR="00020606">
        <w:t>est sollicité en tant que co-développeur sur le projet car</w:t>
      </w:r>
      <w:r w:rsidR="00575A66">
        <w:t xml:space="preserve"> les retours sur expérience sont nombreux et orientent la direction vers laquelle l’équipe de développement vont prendre sans que cela n’affecte ce qui a été accompli auparavant.</w:t>
      </w:r>
      <w:r w:rsidR="00CC406E">
        <w:t xml:space="preserve"> Ces retours permettent également de remonter les bugs ou régressions qui peuvent apparaître, ce qui caractérise un projet maintenable, fonctionnel et qui satisfait les attentes du client.</w:t>
      </w:r>
      <w:r w:rsidR="002B1E6D">
        <w:t xml:space="preserve"> Ce dernier n’est pas contraint de réfléchir à l’avance à une forme particulière du projet : au fur et à mesure des implémentations, des changements ou corrections apportées, le projet prendra forme et le résultat final ne sera pas ce à quoi l’on s’attendait la plupart des cas.</w:t>
      </w:r>
      <w:r w:rsidR="00A22601">
        <w:t xml:space="preserve"> Les méthodes agiles se focalisent beaucoup plus sur la </w:t>
      </w:r>
      <w:r w:rsidR="0051610E">
        <w:t>collaboration</w:t>
      </w:r>
      <w:r w:rsidR="00A22601">
        <w:t xml:space="preserve"> au sein de l’équipe et de la communication</w:t>
      </w:r>
      <w:r w:rsidR="000B3AD6">
        <w:t xml:space="preserve"> au point où les développeurs travaillant sur plusieurs modules en même temps vont pouvoir rassembler leurs travaux et livrer un produit fonctionnel. Cependant, il est plus difficile d’établir un planning sur la durée entière du projet à cause du caractère volatile du développement et également déterminer un budget. </w:t>
      </w:r>
      <w:r w:rsidR="00AA1198">
        <w:t xml:space="preserve">Enfin, si les </w:t>
      </w:r>
      <w:r w:rsidR="00AA1198">
        <w:lastRenderedPageBreak/>
        <w:t xml:space="preserve">changements sont récurrents à chaque itération, cela peut impacter sur la </w:t>
      </w:r>
      <w:r w:rsidR="000E7A26">
        <w:t>capacité de développement de l’équipe agile.</w:t>
      </w:r>
      <w:r w:rsidR="00950947">
        <w:t xml:space="preserve"> Le graphe ci-dessous indique un taux de succès plus élevé dans les projets faisant appel à l’agilité que les projets réalisés avec un cycle en V.</w:t>
      </w:r>
    </w:p>
    <w:p w:rsidR="00AA1198" w:rsidRDefault="00950947" w:rsidP="00AA1198">
      <w:pPr>
        <w:keepNext/>
      </w:pPr>
      <w:r>
        <w:tab/>
      </w:r>
      <w:r w:rsidR="00AA1198">
        <w:rPr>
          <w:noProof/>
        </w:rPr>
        <w:drawing>
          <wp:inline distT="0" distB="0" distL="0" distR="0">
            <wp:extent cx="5715000" cy="2781300"/>
            <wp:effectExtent l="0" t="0" r="0" b="0"/>
            <wp:docPr id="82" name="Image 82" descr="C:\Users\dma3622\AppData\Local\Microsoft\Windows\INetCache\Content.Word\agile-waterfall-success-failure-r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agile-waterfall-success-failure-rate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noFill/>
                    <a:ln>
                      <a:noFill/>
                    </a:ln>
                  </pic:spPr>
                </pic:pic>
              </a:graphicData>
            </a:graphic>
          </wp:inline>
        </w:drawing>
      </w:r>
    </w:p>
    <w:p w:rsidR="00493F03" w:rsidRDefault="00AA1198" w:rsidP="00AA1198">
      <w:pPr>
        <w:pStyle w:val="Lgende"/>
        <w:jc w:val="both"/>
      </w:pPr>
      <w:r>
        <w:t xml:space="preserve">Figure </w:t>
      </w:r>
      <w:fldSimple w:instr=" SEQ Figure \* ARABIC ">
        <w:r w:rsidR="00493549">
          <w:rPr>
            <w:noProof/>
          </w:rPr>
          <w:t>39</w:t>
        </w:r>
      </w:fldSimple>
      <w:r>
        <w:t xml:space="preserve"> – Taux de réussite des projets selon la méthode employée</w:t>
      </w:r>
      <w:r w:rsidR="00BD0F83">
        <w:rPr>
          <w:rStyle w:val="Appelnotedebasdep"/>
        </w:rPr>
        <w:footnoteReference w:id="18"/>
      </w:r>
    </w:p>
    <w:p w:rsidR="00EC3B66" w:rsidRPr="00EC3B66" w:rsidRDefault="00EC3B66" w:rsidP="00EC3B66">
      <w:r>
        <w:tab/>
        <w:t xml:space="preserve">Il faut donc séparer les cas : si la vision finale du projet est claire et que le projet restera identique durant toutes les étapes de développement, alors on peut choisir de travailler avec un cycle en cascade. Si le besoin de livrer un produit fonctionnel est plus urgent que la qualité, que l’on laisse le client libre de changer ses attentes par rapport au projet et qu’il n’a pas d’idée concrète de la forme finale du projet, </w:t>
      </w:r>
      <w:r w:rsidR="006E2540">
        <w:t>les méthodes agiles seront à privilégier.</w:t>
      </w:r>
      <w:r w:rsidR="00892E38">
        <w:t xml:space="preserve"> </w:t>
      </w:r>
    </w:p>
    <w:p w:rsidR="00A94491" w:rsidRPr="00074D91" w:rsidRDefault="009A44C1">
      <w:r>
        <w:tab/>
      </w:r>
      <w:r w:rsidR="00A94491">
        <w:t xml:space="preserve">La méthode Agile </w:t>
      </w:r>
      <w:r w:rsidR="00A94491" w:rsidRPr="00665E17">
        <w:rPr>
          <w:b/>
        </w:rPr>
        <w:t>Scrum</w:t>
      </w:r>
      <w:r w:rsidR="008920A2">
        <w:rPr>
          <w:rStyle w:val="Appelnotedebasdep"/>
        </w:rPr>
        <w:footnoteReference w:id="19"/>
      </w:r>
      <w:r w:rsidR="00A94491">
        <w:t xml:space="preserve"> est appliqué dans tous les projets agiles </w:t>
      </w:r>
      <w:r w:rsidR="00FD14C0">
        <w:t xml:space="preserve">à VISEO </w:t>
      </w:r>
      <w:r w:rsidR="00C563EB">
        <w:t>Technologies :</w:t>
      </w:r>
      <w:r w:rsidR="00A94491">
        <w:t xml:space="preserve"> elle consiste en un ensemble de rituels qui se répètent pour une période – que l’on nomme un </w:t>
      </w:r>
      <w:r w:rsidR="00A94491" w:rsidRPr="00562EF1">
        <w:rPr>
          <w:b/>
        </w:rPr>
        <w:t>Sprint</w:t>
      </w:r>
      <w:r w:rsidR="00A94491">
        <w:t xml:space="preserve"> – variant de deux à quatre semaines. </w:t>
      </w:r>
      <w:r w:rsidR="00074D91">
        <w:t xml:space="preserve">Elle présente trois rôles distincts : </w:t>
      </w:r>
      <w:r w:rsidR="00074D91">
        <w:rPr>
          <w:b/>
        </w:rPr>
        <w:t xml:space="preserve">Product Owner, Scrum Master </w:t>
      </w:r>
      <w:r w:rsidR="00074D91">
        <w:t>et l’équipe de développement.</w:t>
      </w:r>
    </w:p>
    <w:p w:rsidR="00AF68B3" w:rsidRDefault="00AF68B3" w:rsidP="00AF68B3">
      <w:pPr>
        <w:keepNext/>
      </w:pPr>
      <w:r>
        <w:rPr>
          <w:noProof/>
        </w:rPr>
        <w:lastRenderedPageBreak/>
        <w:drawing>
          <wp:inline distT="0" distB="0" distL="0" distR="0">
            <wp:extent cx="5753100" cy="2447925"/>
            <wp:effectExtent l="0" t="0" r="0" b="0"/>
            <wp:docPr id="77" name="Image 77" descr="C:\Users\dma3622\AppData\Local\Microsoft\Windows\INetCache\Content.Word\po &amp; ppo.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C:\Users\dma3622\AppData\Local\Microsoft\Windows\INetCache\Content.Word\po &amp; ppo.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rsidR="001F0C9E" w:rsidRDefault="00AF68B3" w:rsidP="00AF68B3">
      <w:pPr>
        <w:pStyle w:val="Lgende"/>
        <w:jc w:val="both"/>
      </w:pPr>
      <w:r>
        <w:t xml:space="preserve">Figure </w:t>
      </w:r>
      <w:fldSimple w:instr=" SEQ Figure \* ARABIC ">
        <w:r w:rsidR="00493549">
          <w:rPr>
            <w:noProof/>
          </w:rPr>
          <w:t>40</w:t>
        </w:r>
      </w:fldSimple>
      <w:r>
        <w:t xml:space="preserve"> – Objectifs d’un </w:t>
      </w:r>
      <w:r w:rsidRPr="00C416B6">
        <w:rPr>
          <w:b/>
        </w:rPr>
        <w:t>Product</w:t>
      </w:r>
      <w:r>
        <w:t xml:space="preserve"> </w:t>
      </w:r>
      <w:r w:rsidRPr="00C416B6">
        <w:rPr>
          <w:b/>
        </w:rPr>
        <w:t>Owner</w:t>
      </w:r>
      <w:r w:rsidR="00A15CB7">
        <w:rPr>
          <w:rStyle w:val="Appelnotedebasdep"/>
        </w:rPr>
        <w:footnoteReference w:id="20"/>
      </w:r>
    </w:p>
    <w:p w:rsidR="008B55A1" w:rsidRDefault="008B55A1">
      <w:r>
        <w:tab/>
        <w:t xml:space="preserve">Le </w:t>
      </w:r>
      <w:r>
        <w:rPr>
          <w:b/>
        </w:rPr>
        <w:t>Product Owner</w:t>
      </w:r>
      <w:r w:rsidR="00912501">
        <w:rPr>
          <w:rStyle w:val="Appelnotedebasdep"/>
          <w:b/>
        </w:rPr>
        <w:footnoteReference w:id="21"/>
      </w:r>
      <w:r w:rsidR="00DD56C7">
        <w:rPr>
          <w:b/>
        </w:rPr>
        <w:t xml:space="preserve"> (PO)</w:t>
      </w:r>
      <w:r>
        <w:rPr>
          <w:b/>
        </w:rPr>
        <w:t xml:space="preserve"> </w:t>
      </w:r>
      <w:r w:rsidR="00F076BD">
        <w:t xml:space="preserve">est celui qui définit la vision du projet en fonction de ce qu’il cherche à construire et il transmet cette vision à l’équipe </w:t>
      </w:r>
      <w:r w:rsidR="00F076BD" w:rsidRPr="00AD5FBA">
        <w:rPr>
          <w:b/>
        </w:rPr>
        <w:t>Scrum</w:t>
      </w:r>
      <w:r w:rsidR="003126BE">
        <w:t xml:space="preserve">. Il est également en charge du </w:t>
      </w:r>
      <w:r w:rsidR="003126BE">
        <w:rPr>
          <w:b/>
        </w:rPr>
        <w:t>Product Backlog</w:t>
      </w:r>
      <w:r w:rsidR="007F2C3B">
        <w:rPr>
          <w:rStyle w:val="Appelnotedebasdep"/>
          <w:b/>
        </w:rPr>
        <w:footnoteReference w:id="22"/>
      </w:r>
      <w:r w:rsidR="003126BE">
        <w:t xml:space="preserve"> car de manière générale, le </w:t>
      </w:r>
      <w:r w:rsidR="003126BE">
        <w:rPr>
          <w:b/>
        </w:rPr>
        <w:t xml:space="preserve">Product Owner </w:t>
      </w:r>
      <w:r w:rsidR="003B5F54">
        <w:t>est bien placé pour connaître les différents utilisateurs, le marché du secteur, la concurrence et les tendances du système en cours de développement et c’est à sa charge de prendre les décisions sur les fonctionnalités à implémenter, selon les besoins du client.</w:t>
      </w:r>
      <w:r w:rsidR="004C6746">
        <w:t xml:space="preserve"> Or, le </w:t>
      </w:r>
      <w:r w:rsidR="004C6746">
        <w:rPr>
          <w:b/>
        </w:rPr>
        <w:t xml:space="preserve">PO </w:t>
      </w:r>
      <w:r w:rsidR="004C6746">
        <w:t xml:space="preserve">peut se retrouver indisponible dans certains cas et c’est là qu’on introduit les </w:t>
      </w:r>
      <w:r w:rsidR="004C6746">
        <w:rPr>
          <w:b/>
        </w:rPr>
        <w:t>Proxy Product Owner (PPO)</w:t>
      </w:r>
      <w:r w:rsidR="004C6746">
        <w:t xml:space="preserve"> : il existe plusieurs degrés de </w:t>
      </w:r>
      <w:r w:rsidR="004C6746">
        <w:rPr>
          <w:b/>
        </w:rPr>
        <w:t xml:space="preserve">PPO </w:t>
      </w:r>
      <w:r w:rsidR="004C6746">
        <w:t xml:space="preserve">selon la responsabilité endossée par les </w:t>
      </w:r>
      <w:r w:rsidR="004C6746">
        <w:rPr>
          <w:b/>
        </w:rPr>
        <w:t xml:space="preserve">PPO </w:t>
      </w:r>
      <w:r w:rsidR="004C6746">
        <w:t xml:space="preserve">sur le fait de remplacer le </w:t>
      </w:r>
      <w:r w:rsidR="004C6746">
        <w:rPr>
          <w:b/>
        </w:rPr>
        <w:t xml:space="preserve">PO </w:t>
      </w:r>
      <w:r w:rsidR="004C6746">
        <w:t xml:space="preserve">qui </w:t>
      </w:r>
      <w:r w:rsidR="0058341C">
        <w:t>peut ne</w:t>
      </w:r>
      <w:r w:rsidR="004C6746">
        <w:t xml:space="preserve"> pas</w:t>
      </w:r>
      <w:r w:rsidR="0058341C">
        <w:t xml:space="preserve"> être</w:t>
      </w:r>
      <w:r w:rsidR="004C6746">
        <w:t xml:space="preserve"> disponible. Dans le cas de notre projet, les </w:t>
      </w:r>
      <w:r w:rsidR="004C6746">
        <w:rPr>
          <w:b/>
        </w:rPr>
        <w:t xml:space="preserve">PPO </w:t>
      </w:r>
      <w:r w:rsidR="004C6746">
        <w:t>ont été les interlocuteurs quotidiens des équipes agiles</w:t>
      </w:r>
      <w:r w:rsidR="00960C0E">
        <w:t xml:space="preserve"> et ce sont eux qui se sont chargés des tâches du </w:t>
      </w:r>
      <w:r w:rsidR="00960C0E">
        <w:rPr>
          <w:b/>
        </w:rPr>
        <w:t xml:space="preserve">PO. </w:t>
      </w:r>
      <w:r w:rsidR="00960C0E">
        <w:t>En l’absence de ce dernier, les décisions ont été prises à leur charge concernant le pilotage des projets</w:t>
      </w:r>
      <w:r w:rsidR="005F5447">
        <w:t xml:space="preserve"> mais ils devaient s’orienter vers la direction que le </w:t>
      </w:r>
      <w:r w:rsidR="005F5447">
        <w:rPr>
          <w:b/>
        </w:rPr>
        <w:t xml:space="preserve">PO </w:t>
      </w:r>
      <w:r w:rsidR="005F5447">
        <w:t>souhaitait prendre pour être à la hauteur de ses attentes.</w:t>
      </w:r>
    </w:p>
    <w:p w:rsidR="00AB5C8F" w:rsidRDefault="00E53A80" w:rsidP="00AB5C8F">
      <w:pPr>
        <w:keepNext/>
      </w:pPr>
      <w:r>
        <w:lastRenderedPageBreak/>
        <w:tab/>
      </w:r>
      <w:r w:rsidR="00AB5C8F">
        <w:rPr>
          <w:noProof/>
        </w:rPr>
        <w:drawing>
          <wp:inline distT="0" distB="0" distL="0" distR="0" wp14:anchorId="582B4EE3" wp14:editId="107E32E2">
            <wp:extent cx="5238750" cy="3810000"/>
            <wp:effectExtent l="0" t="0" r="0" b="0"/>
            <wp:docPr id="83" name="Image 83" descr="C:\Users\dma3622\AppData\Local\Microsoft\Windows\INetCache\Content.Word\scrum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scrum mast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8750" cy="3810000"/>
                    </a:xfrm>
                    <a:prstGeom prst="rect">
                      <a:avLst/>
                    </a:prstGeom>
                    <a:noFill/>
                    <a:ln>
                      <a:noFill/>
                    </a:ln>
                  </pic:spPr>
                </pic:pic>
              </a:graphicData>
            </a:graphic>
          </wp:inline>
        </w:drawing>
      </w:r>
    </w:p>
    <w:p w:rsidR="00AB5C8F" w:rsidRPr="00AB5C8F" w:rsidRDefault="00AB5C8F" w:rsidP="00AB5C8F">
      <w:pPr>
        <w:pStyle w:val="Lgende"/>
        <w:jc w:val="both"/>
        <w:rPr>
          <w:lang w:val="en-GB"/>
        </w:rPr>
      </w:pPr>
      <w:r w:rsidRPr="00AB5C8F">
        <w:rPr>
          <w:lang w:val="en-GB"/>
        </w:rPr>
        <w:t xml:space="preserve">Figure </w:t>
      </w:r>
      <w:r>
        <w:fldChar w:fldCharType="begin"/>
      </w:r>
      <w:r w:rsidRPr="00AB5C8F">
        <w:rPr>
          <w:lang w:val="en-GB"/>
        </w:rPr>
        <w:instrText xml:space="preserve"> SEQ Figure \* ARABIC </w:instrText>
      </w:r>
      <w:r>
        <w:fldChar w:fldCharType="separate"/>
      </w:r>
      <w:r w:rsidR="00493549">
        <w:rPr>
          <w:noProof/>
          <w:lang w:val="en-GB"/>
        </w:rPr>
        <w:t>41</w:t>
      </w:r>
      <w:r>
        <w:fldChar w:fldCharType="end"/>
      </w:r>
      <w:r w:rsidRPr="00AB5C8F">
        <w:rPr>
          <w:lang w:val="en-GB"/>
        </w:rPr>
        <w:t xml:space="preserve"> – Un Stand up </w:t>
      </w:r>
      <w:r w:rsidRPr="00AB5C8F">
        <w:rPr>
          <w:b/>
          <w:lang w:val="en-GB"/>
        </w:rPr>
        <w:t>Daily Meeting</w:t>
      </w:r>
    </w:p>
    <w:p w:rsidR="00FE2618" w:rsidRPr="00945E77" w:rsidRDefault="00E53A80">
      <w:r>
        <w:t xml:space="preserve">Qui dit </w:t>
      </w:r>
      <w:r w:rsidRPr="000E2241">
        <w:rPr>
          <w:b/>
        </w:rPr>
        <w:t>Scrum</w:t>
      </w:r>
      <w:r>
        <w:t xml:space="preserve">, dit </w:t>
      </w:r>
      <w:r>
        <w:rPr>
          <w:b/>
        </w:rPr>
        <w:t>Scrum Master</w:t>
      </w:r>
      <w:r>
        <w:rPr>
          <w:rStyle w:val="Appelnotedebasdep"/>
          <w:b/>
        </w:rPr>
        <w:footnoteReference w:id="23"/>
      </w:r>
      <w:r>
        <w:rPr>
          <w:b/>
        </w:rPr>
        <w:t> </w:t>
      </w:r>
      <w:r>
        <w:t>: il est membre à part entière de l’équipe de développement</w:t>
      </w:r>
      <w:r w:rsidR="00FC4FB5">
        <w:t xml:space="preserve"> à part le fait qu’il a pour responsabilités de </w:t>
      </w:r>
      <w:r w:rsidR="00AB5C8F">
        <w:t xml:space="preserve">s’assurer que les règles </w:t>
      </w:r>
      <w:r w:rsidR="00AB5C8F" w:rsidRPr="000E2241">
        <w:rPr>
          <w:b/>
        </w:rPr>
        <w:t>Scrum</w:t>
      </w:r>
      <w:r w:rsidR="00AB5C8F">
        <w:t xml:space="preserve"> soient bien appliquées, il mène les rituels </w:t>
      </w:r>
      <w:r w:rsidR="00AB5C8F" w:rsidRPr="000E2241">
        <w:rPr>
          <w:b/>
        </w:rPr>
        <w:t>Scrum</w:t>
      </w:r>
      <w:r w:rsidR="00AB5C8F">
        <w:t xml:space="preserve"> et sert d’intermédiaire entre l’équipe et les</w:t>
      </w:r>
      <w:r w:rsidR="001E5607">
        <w:t xml:space="preserve"> </w:t>
      </w:r>
      <w:r w:rsidR="001E5607">
        <w:rPr>
          <w:b/>
        </w:rPr>
        <w:t>PO / PPO.</w:t>
      </w:r>
      <w:r w:rsidR="0019667A">
        <w:rPr>
          <w:b/>
        </w:rPr>
        <w:t xml:space="preserve"> </w:t>
      </w:r>
      <w:r w:rsidR="0019667A">
        <w:t xml:space="preserve">Nous verrons dans l’ordre qui suit les rituels </w:t>
      </w:r>
      <w:r w:rsidR="00665E17">
        <w:rPr>
          <w:b/>
        </w:rPr>
        <w:t>Scrum</w:t>
      </w:r>
      <w:r w:rsidR="00945E77">
        <w:rPr>
          <w:b/>
        </w:rPr>
        <w:t xml:space="preserve"> </w:t>
      </w:r>
      <w:r w:rsidR="00945E77">
        <w:t>plus en détails.</w:t>
      </w:r>
    </w:p>
    <w:p w:rsidR="00F063FE" w:rsidRDefault="00F063FE" w:rsidP="00402164">
      <w:r>
        <w:rPr>
          <w:noProof/>
        </w:rPr>
        <w:lastRenderedPageBreak/>
        <w:drawing>
          <wp:inline distT="0" distB="0" distL="0" distR="0" wp14:anchorId="787B0D3F" wp14:editId="6CBD544F">
            <wp:extent cx="5760720" cy="3360420"/>
            <wp:effectExtent l="0" t="0" r="0" b="0"/>
            <wp:docPr id="1026" name="Picture 2" descr="https://www.codingmart.com/uploads/post/image/57e0c0488ca7853c76dd986e/Agile_Develop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codingmart.com/uploads/post/image/57e0c0488ca7853c76dd986e/Agile_Development_Proces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extLst/>
                  </pic:spPr>
                </pic:pic>
              </a:graphicData>
            </a:graphic>
          </wp:inline>
        </w:drawing>
      </w:r>
    </w:p>
    <w:p w:rsidR="00F063FE" w:rsidRDefault="00F063FE" w:rsidP="00F063FE">
      <w:pPr>
        <w:pStyle w:val="Lgende"/>
        <w:jc w:val="both"/>
      </w:pPr>
      <w:r>
        <w:t xml:space="preserve">Figure </w:t>
      </w:r>
      <w:fldSimple w:instr=" SEQ Figure \* ARABIC ">
        <w:r w:rsidR="00493549">
          <w:rPr>
            <w:noProof/>
          </w:rPr>
          <w:t>42</w:t>
        </w:r>
      </w:fldSimple>
      <w:r>
        <w:t xml:space="preserve"> – Description du déroulement de la méthode </w:t>
      </w:r>
      <w:r w:rsidR="00C416B6">
        <w:t xml:space="preserve">agile </w:t>
      </w:r>
      <w:r>
        <w:t>« Scrum »</w:t>
      </w:r>
    </w:p>
    <w:p w:rsidR="001F0C9E" w:rsidRPr="00B16E6C" w:rsidRDefault="009A44C1">
      <w:r>
        <w:tab/>
      </w:r>
      <w:r w:rsidR="00D27BEA">
        <w:t xml:space="preserve">Durant chaque itération, nous trouvons en début de </w:t>
      </w:r>
      <w:r w:rsidR="00D27BEA" w:rsidRPr="00562EF1">
        <w:rPr>
          <w:b/>
        </w:rPr>
        <w:t>Sprint</w:t>
      </w:r>
      <w:r w:rsidR="00D27BEA">
        <w:t xml:space="preserve"> une réunion qui dure environ trente minutes avec l’équipe de développement</w:t>
      </w:r>
      <w:r w:rsidR="00D27BEA">
        <w:t xml:space="preserve">, le </w:t>
      </w:r>
      <w:r w:rsidR="00D27BEA">
        <w:rPr>
          <w:b/>
        </w:rPr>
        <w:t>Scrum Master</w:t>
      </w:r>
      <w:r w:rsidR="00D27BEA">
        <w:t xml:space="preserve"> et les </w:t>
      </w:r>
      <w:r w:rsidR="00D27BEA">
        <w:rPr>
          <w:b/>
        </w:rPr>
        <w:t>PO / PPO</w:t>
      </w:r>
      <w:r w:rsidR="00D27BEA">
        <w:t xml:space="preserve">. </w:t>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3B5F54">
        <w:rPr>
          <w:b/>
        </w:rPr>
        <w:t xml:space="preserve"> – </w:t>
      </w:r>
      <w:r w:rsidR="003B5F54" w:rsidRPr="003B5F54">
        <w:t>le</w:t>
      </w:r>
      <w:r w:rsidR="003B5F54">
        <w:rPr>
          <w:b/>
        </w:rPr>
        <w:t xml:space="preserve"> Product Backlog – </w:t>
      </w:r>
      <w:r w:rsidR="008C05E8">
        <w:t>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r w:rsidR="00B16E6C">
        <w:t xml:space="preserve"> Les </w:t>
      </w:r>
      <w:r w:rsidR="00B16E6C">
        <w:rPr>
          <w:b/>
        </w:rPr>
        <w:t xml:space="preserve">User Stories </w:t>
      </w:r>
      <w:r w:rsidR="00B16E6C">
        <w:t xml:space="preserve">sont définies par le </w:t>
      </w:r>
      <w:r w:rsidR="00B16E6C">
        <w:rPr>
          <w:b/>
        </w:rPr>
        <w:t>Product Owner</w:t>
      </w:r>
      <w:r w:rsidR="00B16E6C">
        <w:t xml:space="preserve"> qui doit s’assurer que l’équipe Scrum puisse comprendre les comportements attendus.</w:t>
      </w:r>
    </w:p>
    <w:p w:rsidR="00543B46" w:rsidRPr="00A230BB"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 qui nous donne une </w:t>
      </w:r>
      <w:r w:rsidR="001E2D43" w:rsidRPr="007B3B22">
        <w:rPr>
          <w:b/>
        </w:rPr>
        <w:t>vélocité</w:t>
      </w:r>
      <w:r w:rsidR="001E2D43">
        <w:t xml:space="preserve"> qui correspond au nombre de points</w:t>
      </w:r>
      <w:r w:rsidR="00562EF1">
        <w:t xml:space="preserve"> estimés que l’équipe peut dépenser durant l’intégralité du </w:t>
      </w:r>
      <w:r w:rsidR="00562EF1" w:rsidRPr="00562EF1">
        <w:rPr>
          <w:b/>
        </w:rPr>
        <w:t>Sprint</w:t>
      </w:r>
      <w:r w:rsidR="00562EF1">
        <w:t>.</w:t>
      </w:r>
      <w:r w:rsidR="007B3B22">
        <w:t xml:space="preserve"> Cette </w:t>
      </w:r>
      <w:r w:rsidR="007B3B22">
        <w:rPr>
          <w:b/>
        </w:rPr>
        <w:t xml:space="preserve">vélocité </w:t>
      </w:r>
      <w:r w:rsidR="007B3B22">
        <w:t xml:space="preserve">une fois obtenue, nous procédons par un </w:t>
      </w:r>
      <w:r w:rsidR="007B3B22" w:rsidRPr="007B3B22">
        <w:rPr>
          <w:b/>
        </w:rPr>
        <w:t>Planning Poker</w:t>
      </w:r>
      <w:r w:rsidR="007B3B22">
        <w:rPr>
          <w:b/>
        </w:rPr>
        <w:t xml:space="preserve"> </w:t>
      </w:r>
      <w:r w:rsidR="007D574F">
        <w:t xml:space="preserve">pour déterminer le nombre de points à attribuer à chaque </w:t>
      </w:r>
      <w:r w:rsidR="007D574F">
        <w:rPr>
          <w:b/>
        </w:rPr>
        <w:t xml:space="preserve">User Story. </w:t>
      </w:r>
      <w:r w:rsidR="007D574F">
        <w:t xml:space="preserve">Chaque membre de l’équipe de développement dispose </w:t>
      </w:r>
      <w:r w:rsidR="007D574F">
        <w:lastRenderedPageBreak/>
        <w:t>de cartes qui suivent la suite de Fibonnaci</w:t>
      </w:r>
      <w:r w:rsidR="000B4380">
        <w:t>. Pas exactement car on peut attribuer un demi-point, 20 au lieu de 21 puis 40 puis 100 pour simplifier les estimations.</w:t>
      </w:r>
      <w:r w:rsidR="00995DB0">
        <w:t xml:space="preserve"> Tout le </w:t>
      </w:r>
      <w:r w:rsidR="00995DB0">
        <w:rPr>
          <w:noProof/>
        </w:rPr>
        <mc:AlternateContent>
          <mc:Choice Requires="wpg">
            <w:drawing>
              <wp:anchor distT="0" distB="0" distL="114300" distR="114300" simplePos="0" relativeHeight="251686912" behindDoc="0" locked="0" layoutInCell="1" allowOverlap="1">
                <wp:simplePos x="0" y="0"/>
                <wp:positionH relativeFrom="page">
                  <wp:align>center</wp:align>
                </wp:positionH>
                <wp:positionV relativeFrom="paragraph">
                  <wp:posOffset>2686685</wp:posOffset>
                </wp:positionV>
                <wp:extent cx="6108065" cy="5895975"/>
                <wp:effectExtent l="0" t="0" r="6985" b="9525"/>
                <wp:wrapTopAndBottom/>
                <wp:docPr id="86" name="Groupe 86"/>
                <wp:cNvGraphicFramePr/>
                <a:graphic xmlns:a="http://schemas.openxmlformats.org/drawingml/2006/main">
                  <a:graphicData uri="http://schemas.microsoft.com/office/word/2010/wordprocessingGroup">
                    <wpg:wgp>
                      <wpg:cNvGrpSpPr/>
                      <wpg:grpSpPr>
                        <a:xfrm>
                          <a:off x="0" y="0"/>
                          <a:ext cx="6108065" cy="5895975"/>
                          <a:chOff x="0" y="0"/>
                          <a:chExt cx="6108065" cy="5895975"/>
                        </a:xfrm>
                      </wpg:grpSpPr>
                      <pic:pic xmlns:pic="http://schemas.openxmlformats.org/drawingml/2006/picture">
                        <pic:nvPicPr>
                          <pic:cNvPr id="84" name="Image 84" descr="C:\Users\dma3622\AppData\Local\Microsoft\Windows\INetCache\Content.Word\Planning poker Android.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17240" cy="5895975"/>
                          </a:xfrm>
                          <a:prstGeom prst="rect">
                            <a:avLst/>
                          </a:prstGeom>
                          <a:noFill/>
                          <a:ln>
                            <a:noFill/>
                          </a:ln>
                        </pic:spPr>
                      </pic:pic>
                      <wps:wsp>
                        <wps:cNvPr id="85" name="Zone de texte 85"/>
                        <wps:cNvSpPr txBox="1"/>
                        <wps:spPr>
                          <a:xfrm>
                            <a:off x="4048125" y="2505075"/>
                            <a:ext cx="2059940" cy="876300"/>
                          </a:xfrm>
                          <a:prstGeom prst="rect">
                            <a:avLst/>
                          </a:prstGeom>
                          <a:solidFill>
                            <a:prstClr val="white"/>
                          </a:solidFill>
                          <a:ln>
                            <a:noFill/>
                          </a:ln>
                        </wps:spPr>
                        <wps:txbx>
                          <w:txbxContent>
                            <w:p w:rsidR="00493549" w:rsidRPr="00493549" w:rsidRDefault="00493549" w:rsidP="00493549">
                              <w:pPr>
                                <w:pStyle w:val="Lgende"/>
                                <w:rPr>
                                  <w:color w:val="595959" w:themeColor="text1" w:themeTint="A6"/>
                                </w:rPr>
                              </w:pPr>
                              <w:r>
                                <w:t xml:space="preserve">Figure </w:t>
                              </w:r>
                              <w:fldSimple w:instr=" SEQ Figure \* ARABIC ">
                                <w:r>
                                  <w:rPr>
                                    <w:noProof/>
                                  </w:rPr>
                                  <w:t>43</w:t>
                                </w:r>
                              </w:fldSimple>
                              <w:r>
                                <w:t xml:space="preserve"> – Application mobile sous Android pour </w:t>
                              </w:r>
                              <w:r>
                                <w:rPr>
                                  <w:b/>
                                </w:rPr>
                                <w:t>Planning 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86" o:spid="_x0000_s1064" style="position:absolute;left:0;text-align:left;margin-left:0;margin-top:211.55pt;width:480.95pt;height:464.25pt;z-index:251686912;mso-position-horizontal:center;mso-position-horizontal-relative:page;mso-position-vertical-relative:text" coordsize="61080,5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">
                <v:shape id="Image 84" o:spid="_x0000_s1065" type="#_x0000_t75" style="position:absolute;width:33172;height:5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">
                  <v:imagedata r:id="rId69" o:title="Planning poker Android"/>
                </v:shape>
                <v:shape id="Zone de texte 85" o:spid="_x0000_s1066" type="#_x0000_t202" style="position:absolute;left:40481;top:25050;width:20599;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rsidR="00493549" w:rsidRPr="00493549" w:rsidRDefault="00493549" w:rsidP="00493549">
                        <w:pPr>
                          <w:pStyle w:val="Lgende"/>
                          <w:rPr>
                            <w:color w:val="595959" w:themeColor="text1" w:themeTint="A6"/>
                          </w:rPr>
                        </w:pPr>
                        <w:r>
                          <w:t xml:space="preserve">Figure </w:t>
                        </w:r>
                        <w:fldSimple w:instr=" SEQ Figure \* ARABIC ">
                          <w:r>
                            <w:rPr>
                              <w:noProof/>
                            </w:rPr>
                            <w:t>43</w:t>
                          </w:r>
                        </w:fldSimple>
                        <w:r>
                          <w:t xml:space="preserve"> – Application mobile sous Android pour </w:t>
                        </w:r>
                        <w:r>
                          <w:rPr>
                            <w:b/>
                          </w:rPr>
                          <w:t>Planning Poker</w:t>
                        </w:r>
                      </w:p>
                    </w:txbxContent>
                  </v:textbox>
                </v:shape>
                <w10:wrap type="topAndBottom" anchorx="page"/>
              </v:group>
            </w:pict>
          </mc:Fallback>
        </mc:AlternateContent>
      </w:r>
      <w:r w:rsidR="00995DB0">
        <w:t>monde doit s’accorder sur une estimation commune et dans le cas où il y a un désaccord, ce sont les personnes ayant opté pour des estimations aux extremums qui doivent débattre, avec le reste de l’équipe, sur l’estimation réelle de l’</w:t>
      </w:r>
      <w:r w:rsidR="00995DB0">
        <w:rPr>
          <w:b/>
        </w:rPr>
        <w:t>User Story</w:t>
      </w:r>
      <w:r w:rsidR="00995DB0">
        <w:t>. Nou</w:t>
      </w:r>
      <w:r w:rsidR="00E3551A">
        <w:t xml:space="preserve">s retirons le nombre de points sur la </w:t>
      </w:r>
      <w:r w:rsidR="00A230BB">
        <w:rPr>
          <w:b/>
        </w:rPr>
        <w:t xml:space="preserve">vélocité </w:t>
      </w:r>
      <w:r w:rsidR="00A230BB">
        <w:t xml:space="preserve">jusqu’à que le </w:t>
      </w:r>
      <w:r w:rsidR="00A230BB">
        <w:rPr>
          <w:b/>
        </w:rPr>
        <w:t xml:space="preserve">Sprint Backlog </w:t>
      </w:r>
      <w:r w:rsidR="00A230BB">
        <w:t xml:space="preserve">– c’est-à-dire la liste des </w:t>
      </w:r>
      <w:r w:rsidR="00A230BB">
        <w:rPr>
          <w:b/>
        </w:rPr>
        <w:t xml:space="preserve">User Stories </w:t>
      </w:r>
      <w:r w:rsidR="00A230BB">
        <w:t xml:space="preserve">à réaliser durant le </w:t>
      </w:r>
      <w:r w:rsidR="00A230BB">
        <w:rPr>
          <w:b/>
        </w:rPr>
        <w:t xml:space="preserve">Sprint </w:t>
      </w:r>
      <w:r w:rsidR="00A230BB">
        <w:t>– est clôturée</w:t>
      </w:r>
      <w:bookmarkStart w:id="75" w:name="_GoBack"/>
      <w:bookmarkEnd w:id="75"/>
    </w:p>
    <w:p w:rsidR="007B2B50" w:rsidRDefault="007B2B50" w:rsidP="007B2B50">
      <w:pPr>
        <w:keepNext/>
      </w:pPr>
      <w:r>
        <w:rPr>
          <w:noProof/>
        </w:rPr>
        <w:lastRenderedPageBreak/>
        <w:drawing>
          <wp:inline distT="0" distB="0" distL="0" distR="0">
            <wp:extent cx="5762625" cy="4219575"/>
            <wp:effectExtent l="0" t="0" r="9525" b="9525"/>
            <wp:docPr id="78" name="Image 78" descr="C:\Users\dma3622\AppData\Local\Microsoft\Windows\INetCache\Content.Word\POWERPNT_2017-08-21_1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POWERPNT_2017-08-21_14-56-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4219575"/>
                    </a:xfrm>
                    <a:prstGeom prst="rect">
                      <a:avLst/>
                    </a:prstGeom>
                    <a:noFill/>
                    <a:ln>
                      <a:noFill/>
                    </a:ln>
                  </pic:spPr>
                </pic:pic>
              </a:graphicData>
            </a:graphic>
          </wp:inline>
        </w:drawing>
      </w:r>
    </w:p>
    <w:p w:rsidR="00FB5859" w:rsidRDefault="007B2B50" w:rsidP="007B2B50">
      <w:pPr>
        <w:pStyle w:val="Lgende"/>
        <w:jc w:val="both"/>
      </w:pPr>
      <w:r>
        <w:t xml:space="preserve">Figure </w:t>
      </w:r>
      <w:fldSimple w:instr=" SEQ Figure \* ARABIC ">
        <w:r w:rsidR="00493549">
          <w:rPr>
            <w:noProof/>
          </w:rPr>
          <w:t>44</w:t>
        </w:r>
      </w:fldSimple>
      <w:r>
        <w:t xml:space="preserve"> – Conditions du </w:t>
      </w:r>
      <w:r w:rsidRPr="00C416B6">
        <w:rPr>
          <w:b/>
        </w:rPr>
        <w:t>Sprint</w:t>
      </w:r>
      <w:r>
        <w:t xml:space="preserve"> 11</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w:t>
      </w:r>
      <w:r w:rsidR="00B56DD1">
        <w:lastRenderedPageBreak/>
        <w:t xml:space="preserve">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E95F1E" w:rsidRDefault="00E31239" w:rsidP="00E95F1E">
      <w:pPr>
        <w:keepNext/>
      </w:pPr>
      <w:r>
        <w:rPr>
          <w:noProof/>
          <w:lang w:val="en-GB"/>
        </w:rPr>
        <w:lastRenderedPageBreak/>
        <w:drawing>
          <wp:inline distT="0" distB="0" distL="0" distR="0">
            <wp:extent cx="5753100" cy="7677150"/>
            <wp:effectExtent l="0" t="0" r="0" b="0"/>
            <wp:docPr id="79" name="Image 79" descr="C:\Users\dma3622\AppData\Local\Microsoft\Windows\INetCache\Content.Word\IMG_20170821_15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821_15032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930A7F" w:rsidRPr="006A37F0" w:rsidRDefault="00E95F1E" w:rsidP="00E95F1E">
      <w:pPr>
        <w:pStyle w:val="Lgende"/>
        <w:jc w:val="both"/>
      </w:pPr>
      <w:r>
        <w:t xml:space="preserve">Figure </w:t>
      </w:r>
      <w:fldSimple w:instr=" SEQ Figure \* ARABIC ">
        <w:r w:rsidR="00493549">
          <w:rPr>
            <w:noProof/>
          </w:rPr>
          <w:t>45</w:t>
        </w:r>
      </w:fldSimple>
      <w:r>
        <w:t xml:space="preserve"> – </w:t>
      </w:r>
      <w:r w:rsidRPr="00E95F1E">
        <w:rPr>
          <w:b/>
        </w:rPr>
        <w:t>Scrum Board</w:t>
      </w:r>
      <w:r>
        <w:t xml:space="preserve"> avec les </w:t>
      </w:r>
      <w:r>
        <w:rPr>
          <w:b/>
        </w:rPr>
        <w:t xml:space="preserve">User Stories </w:t>
      </w:r>
      <w:r>
        <w:t>et les tâches assignées</w:t>
      </w:r>
      <w:r w:rsidR="004A6AE0">
        <w:t xml:space="preserve"> en To Do / In progress / Done</w:t>
      </w:r>
    </w:p>
    <w:p w:rsidR="005E1759" w:rsidRPr="006A37F0" w:rsidRDefault="00930A7F">
      <w:r w:rsidRPr="006A37F0">
        <w:tab/>
      </w:r>
    </w:p>
    <w:p w:rsidR="00D95B9E" w:rsidRDefault="005E1759">
      <w:r>
        <w:lastRenderedPageBreak/>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rsidR="00930A7F">
        <w:t xml:space="preserve"> en utilisant notamment un </w:t>
      </w:r>
      <w:r w:rsidR="00930A7F" w:rsidRPr="00562EF1">
        <w:rPr>
          <w:b/>
        </w:rPr>
        <w:t>Scrum Board</w:t>
      </w:r>
      <w:r w:rsidR="00930A7F">
        <w:t xml:space="preserve"> qui permet d’ordonner les </w:t>
      </w:r>
      <w:r w:rsidR="00930A7F" w:rsidRPr="00562EF1">
        <w:rPr>
          <w:b/>
        </w:rPr>
        <w:t>User Stories</w:t>
      </w:r>
      <w:r w:rsidR="00930A7F">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C416B6" w:rsidRDefault="006A37F0" w:rsidP="00C416B6">
      <w:pPr>
        <w:keepNext/>
      </w:pPr>
      <w:r>
        <w:rPr>
          <w:noProof/>
        </w:rPr>
        <w:lastRenderedPageBreak/>
        <w:drawing>
          <wp:inline distT="0" distB="0" distL="0" distR="0" wp14:anchorId="3972A3B8" wp14:editId="7DFFA148">
            <wp:extent cx="5753100" cy="7677150"/>
            <wp:effectExtent l="0" t="0" r="0" b="0"/>
            <wp:docPr id="80" name="Image 80"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IMG_20170721_11134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103932" w:rsidRPr="00402164" w:rsidRDefault="00C416B6" w:rsidP="00C416B6">
      <w:pPr>
        <w:pStyle w:val="Lgende"/>
        <w:jc w:val="both"/>
        <w:rPr>
          <w:lang w:val="en-GB"/>
        </w:rPr>
      </w:pPr>
      <w:r w:rsidRPr="00402164">
        <w:rPr>
          <w:lang w:val="en-GB"/>
        </w:rPr>
        <w:t xml:space="preserve">Figure </w:t>
      </w:r>
      <w:r>
        <w:fldChar w:fldCharType="begin"/>
      </w:r>
      <w:r w:rsidRPr="00402164">
        <w:rPr>
          <w:lang w:val="en-GB"/>
        </w:rPr>
        <w:instrText xml:space="preserve"> SEQ Figure \* ARABIC </w:instrText>
      </w:r>
      <w:r>
        <w:fldChar w:fldCharType="separate"/>
      </w:r>
      <w:r w:rsidR="00493549">
        <w:rPr>
          <w:noProof/>
          <w:lang w:val="en-GB"/>
        </w:rPr>
        <w:t>46</w:t>
      </w:r>
      <w:r>
        <w:fldChar w:fldCharType="end"/>
      </w:r>
      <w:r w:rsidRPr="00402164">
        <w:rPr>
          <w:lang w:val="en-GB"/>
        </w:rPr>
        <w:t xml:space="preserve"> – </w:t>
      </w:r>
      <w:r w:rsidRPr="00402164">
        <w:rPr>
          <w:b/>
          <w:lang w:val="en-GB"/>
        </w:rPr>
        <w:t xml:space="preserve">Burn Down </w:t>
      </w:r>
      <w:r w:rsidRPr="00402164">
        <w:rPr>
          <w:lang w:val="en-GB"/>
        </w:rPr>
        <w:t xml:space="preserve">du </w:t>
      </w:r>
      <w:r w:rsidR="00126A0B" w:rsidRPr="00402164">
        <w:rPr>
          <w:b/>
          <w:lang w:val="en-GB"/>
        </w:rPr>
        <w:t xml:space="preserve">Sprint </w:t>
      </w:r>
      <w:r w:rsidR="00126A0B" w:rsidRPr="00402164">
        <w:rPr>
          <w:lang w:val="en-GB"/>
        </w:rPr>
        <w:t>11</w:t>
      </w:r>
    </w:p>
    <w:p w:rsidR="00757C2B" w:rsidRDefault="00C90D2D">
      <w:pPr>
        <w:rPr>
          <w:lang w:val="en-GB"/>
        </w:rPr>
      </w:pPr>
      <w:r w:rsidRPr="00402164">
        <w:rPr>
          <w:lang w:val="en-GB"/>
        </w:rPr>
        <w:tab/>
      </w:r>
    </w:p>
    <w:p w:rsidR="00562EF1" w:rsidRDefault="00757C2B">
      <w:r>
        <w:rPr>
          <w:lang w:val="en-GB"/>
        </w:rP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rsidR="00C90D2D">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391554" w:rsidRDefault="008E3789">
      <w:pPr>
        <w:rPr>
          <w:b/>
        </w:rPr>
      </w:pPr>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r w:rsidR="00391554">
        <w:t xml:space="preserve"> A ce stade, nous réitérons sur les différents process détaillés ci-dessus et nous entamons un nouveau </w:t>
      </w:r>
      <w:r w:rsidR="00391554">
        <w:rPr>
          <w:b/>
        </w:rPr>
        <w:t>Sprint.</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w:t>
      </w:r>
      <w:r>
        <w:lastRenderedPageBreak/>
        <w:t xml:space="preserve">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w:t>
      </w:r>
      <w:r w:rsidR="007C0762">
        <w:lastRenderedPageBreak/>
        <w:t>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76" w:name="_Toc491090058"/>
      <w:bookmarkStart w:id="77" w:name="_Toc491097390"/>
      <w:r>
        <w:lastRenderedPageBreak/>
        <w:t>Dimensions développement durable et responsabilité sociale et sociétale</w:t>
      </w:r>
      <w:bookmarkEnd w:id="76"/>
      <w:bookmarkEnd w:id="77"/>
    </w:p>
    <w:p w:rsidR="005C66CB" w:rsidRPr="002144D6" w:rsidRDefault="000C6893" w:rsidP="00E02D60">
      <w:pPr>
        <w:pStyle w:val="Titre2"/>
        <w:numPr>
          <w:ilvl w:val="0"/>
          <w:numId w:val="20"/>
        </w:numPr>
      </w:pPr>
      <w:bookmarkStart w:id="78" w:name="_Toc491090059"/>
      <w:bookmarkStart w:id="79" w:name="_Toc491097391"/>
      <w:r>
        <w:t>Environnement</w:t>
      </w:r>
      <w:bookmarkEnd w:id="78"/>
      <w:bookmarkEnd w:id="79"/>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24"/>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lastRenderedPageBreak/>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80" w:name="_Toc491090060"/>
      <w:bookmarkStart w:id="81" w:name="_Toc491097392"/>
      <w:r>
        <w:t>S</w:t>
      </w:r>
      <w:r w:rsidR="008459E1">
        <w:t>ocial</w:t>
      </w:r>
      <w:bookmarkEnd w:id="80"/>
      <w:bookmarkEnd w:id="81"/>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1072"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0048"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74">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lastRenderedPageBreak/>
        <w:drawing>
          <wp:anchor distT="0" distB="0" distL="114300" distR="114300" simplePos="0" relativeHeight="251653120"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2096"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3360"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77">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Par ailleurs, le groupe VISEO est un groupe engagé sur de nombreuses grandes causes : il soutient des associations dont « Les Restos du Cœur », Handicap International ; les collaborateurs de VISEO 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5168"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6192"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25"/>
      </w:r>
      <w:r>
        <w:rPr>
          <w:noProof/>
        </w:rPr>
        <w:t>.</w:t>
      </w:r>
      <w:r w:rsidR="00614B8A">
        <w:br w:type="page"/>
      </w:r>
    </w:p>
    <w:p w:rsidR="00150CF8" w:rsidRDefault="00150CF8" w:rsidP="00E02D60">
      <w:pPr>
        <w:pStyle w:val="Titre1"/>
        <w:numPr>
          <w:ilvl w:val="0"/>
          <w:numId w:val="17"/>
        </w:numPr>
      </w:pPr>
      <w:bookmarkStart w:id="82" w:name="_Toc491090061"/>
      <w:bookmarkStart w:id="83" w:name="_Toc491097393"/>
      <w:r>
        <w:lastRenderedPageBreak/>
        <w:t>Bilan</w:t>
      </w:r>
      <w:bookmarkEnd w:id="82"/>
      <w:bookmarkEnd w:id="83"/>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84" w:name="_Toc491090062"/>
      <w:bookmarkStart w:id="85" w:name="_Toc491097394"/>
      <w:r>
        <w:lastRenderedPageBreak/>
        <w:t>Bibliographie</w:t>
      </w:r>
      <w:bookmarkEnd w:id="84"/>
      <w:bookmarkEnd w:id="85"/>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86" w:name="_Toc491090063"/>
      <w:bookmarkStart w:id="87" w:name="_Toc491097395"/>
      <w:r>
        <w:lastRenderedPageBreak/>
        <w:t>Annexes</w:t>
      </w:r>
      <w:bookmarkEnd w:id="86"/>
      <w:bookmarkEnd w:id="87"/>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88" w:name="_Toc491090064"/>
      <w:bookmarkStart w:id="89" w:name="_Toc491097396"/>
      <w:r>
        <w:lastRenderedPageBreak/>
        <w:t>Glossaire</w:t>
      </w:r>
      <w:bookmarkEnd w:id="88"/>
      <w:bookmarkEnd w:id="89"/>
    </w:p>
    <w:sectPr w:rsidR="0030730B" w:rsidSect="001E09FE">
      <w:footerReference w:type="default" r:id="rId80"/>
      <w:footerReference w:type="first" r:id="rId81"/>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6B25" w:rsidRDefault="006E6B25" w:rsidP="00C6554A">
      <w:pPr>
        <w:spacing w:before="0" w:after="0" w:line="240" w:lineRule="auto"/>
      </w:pPr>
      <w:r>
        <w:separator/>
      </w:r>
    </w:p>
  </w:endnote>
  <w:endnote w:type="continuationSeparator" w:id="0">
    <w:p w:rsidR="006E6B25" w:rsidRDefault="006E6B25"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D018B1" w:rsidRDefault="00D018B1" w:rsidP="008D18EB">
        <w:pPr>
          <w:pStyle w:val="pageBlanc"/>
          <w:rPr>
            <w:caps w:val="0"/>
          </w:rPr>
        </w:pPr>
      </w:p>
      <w:p w:rsidR="00D018B1" w:rsidRPr="00446046" w:rsidRDefault="00D018B1" w:rsidP="00446046">
        <w:pPr>
          <w:pStyle w:val="pageBlanc"/>
        </w:pPr>
        <w:r w:rsidRPr="00446046">
          <w:rPr>
            <w:noProof/>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18B1" w:rsidRDefault="00D018B1">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A230BB" w:rsidRPr="00A230BB">
                                <w:rPr>
                                  <w:rFonts w:asciiTheme="majorHAnsi" w:eastAsiaTheme="majorEastAsia" w:hAnsiTheme="majorHAnsi" w:cstheme="majorBidi"/>
                                  <w:noProof/>
                                  <w:color w:val="FFFFFF" w:themeColor="background1"/>
                                  <w:sz w:val="72"/>
                                  <w:szCs w:val="72"/>
                                </w:rPr>
                                <w:t>61</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7"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D018B1" w:rsidRDefault="00D018B1">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A230BB" w:rsidRPr="00A230BB">
                          <w:rPr>
                            <w:rFonts w:asciiTheme="majorHAnsi" w:eastAsiaTheme="majorEastAsia" w:hAnsiTheme="majorHAnsi" w:cstheme="majorBidi"/>
                            <w:noProof/>
                            <w:color w:val="FFFFFF" w:themeColor="background1"/>
                            <w:sz w:val="72"/>
                            <w:szCs w:val="72"/>
                          </w:rPr>
                          <w:t>61</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18B1" w:rsidRDefault="00D018B1" w:rsidP="00751372">
    <w:pPr>
      <w:pStyle w:val="Coordonnes"/>
    </w:pPr>
    <w:r>
      <w:t>David MA</w:t>
    </w:r>
    <w:r>
      <w:rPr>
        <w:lang w:bidi="fr-FR"/>
      </w:rPr>
      <w:t xml:space="preserve"> | </w:t>
    </w:r>
    <w:r>
      <w:t>Vendredi 25 août 2017</w:t>
    </w:r>
  </w:p>
  <w:p w:rsidR="00D018B1" w:rsidRDefault="00D018B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6B25" w:rsidRDefault="006E6B25" w:rsidP="00C6554A">
      <w:pPr>
        <w:spacing w:before="0" w:after="0" w:line="240" w:lineRule="auto"/>
      </w:pPr>
      <w:r>
        <w:separator/>
      </w:r>
    </w:p>
  </w:footnote>
  <w:footnote w:type="continuationSeparator" w:id="0">
    <w:p w:rsidR="006E6B25" w:rsidRDefault="006E6B25" w:rsidP="00C6554A">
      <w:pPr>
        <w:spacing w:before="0" w:after="0" w:line="240" w:lineRule="auto"/>
      </w:pPr>
      <w:r>
        <w:continuationSeparator/>
      </w:r>
    </w:p>
  </w:footnote>
  <w:footnote w:id="1">
    <w:p w:rsidR="00D018B1" w:rsidRDefault="00D018B1" w:rsidP="009E45F4">
      <w:pPr>
        <w:pStyle w:val="Notedebasdepage"/>
        <w:jc w:val="left"/>
      </w:pPr>
      <w:r>
        <w:rPr>
          <w:rStyle w:val="Appelnotedebasdep"/>
        </w:rPr>
        <w:footnoteRef/>
      </w:r>
      <w:r>
        <w:t xml:space="preserve"> Mozilla Foundation, </w:t>
      </w:r>
      <w:r>
        <w:rPr>
          <w:i/>
        </w:rPr>
        <w:t>Document Object Model (DOM)</w:t>
      </w:r>
      <w:r>
        <w:t>, mis à jour le 1</w:t>
      </w:r>
      <w:r w:rsidRPr="00221007">
        <w:rPr>
          <w:vertAlign w:val="superscript"/>
        </w:rPr>
        <w:t>er</w:t>
      </w:r>
      <w:r>
        <w:t xml:space="preserve"> juin 2017, 21/07/17 </w:t>
      </w:r>
      <w:r w:rsidR="009E45F4">
        <w:br/>
      </w:r>
      <w:hyperlink r:id="rId1" w:history="1">
        <w:r w:rsidRPr="005760F7">
          <w:rPr>
            <w:rStyle w:val="Lienhypertexte"/>
          </w:rPr>
          <w:t>https://developer.mozilla.org/en-US/docs/Web/API/Document_Object_Model</w:t>
        </w:r>
      </w:hyperlink>
      <w:r>
        <w:t xml:space="preserve"> </w:t>
      </w:r>
    </w:p>
  </w:footnote>
  <w:footnote w:id="2">
    <w:p w:rsidR="00D018B1" w:rsidRDefault="00D018B1" w:rsidP="009E45F4">
      <w:pPr>
        <w:pStyle w:val="Notedebasdepage"/>
        <w:jc w:val="left"/>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D018B1" w:rsidRDefault="00D018B1" w:rsidP="009E45F4">
      <w:pPr>
        <w:pStyle w:val="Notedebasdepage"/>
        <w:jc w:val="left"/>
      </w:pPr>
      <w:r>
        <w:rPr>
          <w:rStyle w:val="Appelnotedebasdep"/>
        </w:rPr>
        <w:footnoteRef/>
      </w:r>
      <w:r>
        <w:t xml:space="preserve"> </w:t>
      </w:r>
      <w:hyperlink r:id="rId3" w:history="1">
        <w:r w:rsidRPr="0007108B">
          <w:rPr>
            <w:rStyle w:val="Lienhypertexte"/>
          </w:rPr>
          <w:t>https://www.gymglish.com/fr/</w:t>
        </w:r>
      </w:hyperlink>
    </w:p>
  </w:footnote>
  <w:footnote w:id="4">
    <w:p w:rsidR="00D018B1" w:rsidRDefault="00D018B1" w:rsidP="009E45F4">
      <w:pPr>
        <w:pStyle w:val="Notedebasdepage"/>
        <w:jc w:val="left"/>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D018B1" w:rsidRPr="00400DBB" w:rsidRDefault="00D018B1" w:rsidP="009E45F4">
      <w:pPr>
        <w:pStyle w:val="Notedebasdepage"/>
        <w:jc w:val="left"/>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r w:rsidR="00D02D71">
        <w:br/>
      </w:r>
      <w:hyperlink r:id="rId5" w:history="1">
        <w:r w:rsidRPr="00D708CD">
          <w:rPr>
            <w:rStyle w:val="Lienhypertexte"/>
          </w:rPr>
          <w:t>http://www.serious-game.fr/marche-serious-games-continue-bonne-croissance-2017/</w:t>
        </w:r>
      </w:hyperlink>
    </w:p>
  </w:footnote>
  <w:footnote w:id="6">
    <w:p w:rsidR="00D018B1" w:rsidRDefault="00D018B1" w:rsidP="009E45F4">
      <w:pPr>
        <w:pStyle w:val="Notedebasdepage"/>
        <w:jc w:val="left"/>
      </w:pPr>
      <w:r>
        <w:rPr>
          <w:rStyle w:val="Appelnotedebasdep"/>
        </w:rPr>
        <w:footnoteRef/>
      </w:r>
      <w:r>
        <w:t xml:space="preserve"> </w:t>
      </w:r>
      <w:hyperlink r:id="rId6" w:history="1">
        <w:r w:rsidRPr="00CA7058">
          <w:rPr>
            <w:rStyle w:val="Lienhypertexte"/>
          </w:rPr>
          <w:t>https://msdn.microsoft.com/en-us/library/ff709839.aspx</w:t>
        </w:r>
      </w:hyperlink>
    </w:p>
  </w:footnote>
  <w:footnote w:id="7">
    <w:p w:rsidR="00D018B1" w:rsidRDefault="00D018B1" w:rsidP="009E45F4">
      <w:pPr>
        <w:pStyle w:val="Notedebasdepage"/>
        <w:jc w:val="left"/>
      </w:pPr>
      <w:r>
        <w:rPr>
          <w:rStyle w:val="Appelnotedebasdep"/>
        </w:rPr>
        <w:footnoteRef/>
      </w:r>
      <w:r w:rsidR="00D64093">
        <w:t xml:space="preserve"> </w:t>
      </w:r>
      <w:hyperlink r:id="rId7" w:history="1">
        <w:r w:rsidRPr="00FA5CCC">
          <w:rPr>
            <w:rStyle w:val="Lienhypertexte"/>
          </w:rPr>
          <w:t>https://developer.mozilla.org/fr/docs/Web/JavaScript/Reference/Fonctions/Fonctions_fl%C3%A9ch%C3%A9es</w:t>
        </w:r>
      </w:hyperlink>
      <w:r>
        <w:t xml:space="preserve"> </w:t>
      </w:r>
    </w:p>
  </w:footnote>
  <w:footnote w:id="8">
    <w:p w:rsidR="00D018B1" w:rsidRDefault="00D018B1" w:rsidP="009E45F4">
      <w:pPr>
        <w:pStyle w:val="Notedebasdepage"/>
        <w:jc w:val="left"/>
      </w:pPr>
      <w:r>
        <w:rPr>
          <w:rStyle w:val="Appelnotedebasdep"/>
        </w:rPr>
        <w:footnoteRef/>
      </w:r>
      <w:r>
        <w:t xml:space="preserve"> Maury Fabien, « Pourquoi tester ? », </w:t>
      </w:r>
      <w:r>
        <w:rPr>
          <w:i/>
        </w:rPr>
        <w:t xml:space="preserve">Blog Arolla, </w:t>
      </w:r>
      <w:r>
        <w:t xml:space="preserve">mis à jour le 30 septembre 2015, 21/08/17 </w:t>
      </w:r>
      <w:r w:rsidR="005A35B7">
        <w:br/>
      </w:r>
      <w:hyperlink r:id="rId8" w:history="1">
        <w:r w:rsidRPr="00A90BFF">
          <w:rPr>
            <w:rStyle w:val="Lienhypertexte"/>
          </w:rPr>
          <w:t>http://www.arolla.fr/blog/2015/09/pourquoi-tester/</w:t>
        </w:r>
      </w:hyperlink>
    </w:p>
  </w:footnote>
  <w:footnote w:id="9">
    <w:p w:rsidR="00D018B1" w:rsidRPr="00010466" w:rsidRDefault="00D018B1" w:rsidP="009E45F4">
      <w:pPr>
        <w:pStyle w:val="Notedebasdepage"/>
        <w:jc w:val="left"/>
        <w:rPr>
          <w:i/>
        </w:rPr>
      </w:pPr>
      <w:r>
        <w:rPr>
          <w:rStyle w:val="Appelnotedebasdep"/>
        </w:rPr>
        <w:footnoteRef/>
      </w:r>
      <w:r>
        <w:t xml:space="preserve"> Wikipedia, </w:t>
      </w:r>
      <w:r>
        <w:rPr>
          <w:i/>
        </w:rPr>
        <w:t xml:space="preserve">Test Driven Development, </w:t>
      </w:r>
      <w:r w:rsidRPr="004E0E70">
        <w:t xml:space="preserve">mis à jour le </w:t>
      </w:r>
      <w:r>
        <w:t>5</w:t>
      </w:r>
      <w:r w:rsidRPr="004E0E70">
        <w:t xml:space="preserve"> </w:t>
      </w:r>
      <w:r>
        <w:t>février 2017</w:t>
      </w:r>
      <w:r>
        <w:rPr>
          <w:i/>
        </w:rPr>
        <w:t xml:space="preserve">, </w:t>
      </w:r>
      <w:r w:rsidRPr="00F4356C">
        <w:t>21/08/17</w:t>
      </w:r>
      <w:r>
        <w:rPr>
          <w:i/>
        </w:rPr>
        <w:t xml:space="preserve"> </w:t>
      </w:r>
      <w:hyperlink r:id="rId9" w:history="1">
        <w:r w:rsidRPr="00165F17">
          <w:rPr>
            <w:rStyle w:val="Lienhypertexte"/>
          </w:rPr>
          <w:t>https://fr.wikipedia.org/wiki/Test_driven_development</w:t>
        </w:r>
      </w:hyperlink>
      <w:r>
        <w:rPr>
          <w:i/>
        </w:rPr>
        <w:t xml:space="preserve"> </w:t>
      </w:r>
    </w:p>
  </w:footnote>
  <w:footnote w:id="10">
    <w:p w:rsidR="00D018B1" w:rsidRPr="00136A28" w:rsidRDefault="00D018B1" w:rsidP="009E45F4">
      <w:pPr>
        <w:pStyle w:val="Notedebasdepage"/>
        <w:jc w:val="left"/>
      </w:pPr>
      <w:r>
        <w:rPr>
          <w:rStyle w:val="Appelnotedebasdep"/>
        </w:rPr>
        <w:footnoteRef/>
      </w:r>
      <w:r w:rsidRPr="00136A28">
        <w:t xml:space="preserve"> Simon Caplette, </w:t>
      </w:r>
      <w:r w:rsidRPr="00136A28">
        <w:rPr>
          <w:i/>
        </w:rPr>
        <w:t>Coffee Machine Project</w:t>
      </w:r>
      <w:r w:rsidRPr="00136A28">
        <w:t xml:space="preserve">, 21/08/17 </w:t>
      </w:r>
      <w:hyperlink r:id="rId10" w:history="1">
        <w:r w:rsidRPr="00136A28">
          <w:rPr>
            <w:rStyle w:val="Lienhypertexte"/>
          </w:rPr>
          <w:t>http://simcap.github.io/coffeemachine/</w:t>
        </w:r>
      </w:hyperlink>
    </w:p>
  </w:footnote>
  <w:footnote w:id="11">
    <w:p w:rsidR="00D018B1" w:rsidRPr="00A9135F" w:rsidRDefault="00D018B1" w:rsidP="009E45F4">
      <w:pPr>
        <w:pStyle w:val="Notedebasdepage"/>
        <w:jc w:val="left"/>
      </w:pPr>
      <w:r>
        <w:rPr>
          <w:rStyle w:val="Appelnotedebasdep"/>
        </w:rPr>
        <w:footnoteRef/>
      </w:r>
      <w:r w:rsidRPr="00A9135F">
        <w:t xml:space="preserve"> Wikipedia, </w:t>
      </w:r>
      <w:r w:rsidRPr="00A9135F">
        <w:rPr>
          <w:i/>
        </w:rPr>
        <w:t xml:space="preserve">Extreme programming, </w:t>
      </w:r>
      <w:r w:rsidRPr="004E0E70">
        <w:t>mis à jour le 17 novembre 2016</w:t>
      </w:r>
      <w:r>
        <w:t>,</w:t>
      </w:r>
      <w:r w:rsidRPr="00A9135F">
        <w:t xml:space="preserve"> 21/08/17 </w:t>
      </w:r>
      <w:hyperlink r:id="rId11" w:history="1">
        <w:r w:rsidRPr="00A9135F">
          <w:rPr>
            <w:rStyle w:val="Lienhypertexte"/>
          </w:rPr>
          <w:t>https://fr.wikipedia.org/wiki/Extreme_programming</w:t>
        </w:r>
      </w:hyperlink>
    </w:p>
  </w:footnote>
  <w:footnote w:id="12">
    <w:p w:rsidR="00D018B1" w:rsidRPr="00136A28" w:rsidRDefault="00D018B1" w:rsidP="009E45F4">
      <w:pPr>
        <w:pStyle w:val="Notedebasdepage"/>
        <w:jc w:val="left"/>
      </w:pPr>
      <w:r>
        <w:rPr>
          <w:rStyle w:val="Appelnotedebasdep"/>
        </w:rPr>
        <w:footnoteRef/>
      </w:r>
      <w:r w:rsidRPr="00136A28">
        <w:t xml:space="preserve"> </w:t>
      </w:r>
      <w:hyperlink r:id="rId12" w:history="1">
        <w:r w:rsidRPr="00136A28">
          <w:rPr>
            <w:rStyle w:val="Lienhypertexte"/>
          </w:rPr>
          <w:t>https://www.codingame.com/start</w:t>
        </w:r>
      </w:hyperlink>
    </w:p>
  </w:footnote>
  <w:footnote w:id="13">
    <w:p w:rsidR="00D018B1" w:rsidRDefault="00D018B1" w:rsidP="009E45F4">
      <w:pPr>
        <w:pStyle w:val="Notedebasdepage"/>
        <w:jc w:val="left"/>
      </w:pPr>
      <w:r>
        <w:rPr>
          <w:rStyle w:val="Appelnotedebasdep"/>
        </w:rPr>
        <w:footnoteRef/>
      </w:r>
      <w:r>
        <w:t xml:space="preserve"> </w:t>
      </w:r>
      <w:hyperlink r:id="rId13" w:history="1">
        <w:r w:rsidRPr="006D44C2">
          <w:rPr>
            <w:rStyle w:val="Lienhypertexte"/>
          </w:rPr>
          <w:t>https://www.codingame.com/work/fr/solutions/tests-de-programmation</w:t>
        </w:r>
      </w:hyperlink>
    </w:p>
  </w:footnote>
  <w:footnote w:id="14">
    <w:p w:rsidR="00D018B1" w:rsidRDefault="00D018B1" w:rsidP="009E45F4">
      <w:pPr>
        <w:pStyle w:val="Notedebasdepage"/>
        <w:jc w:val="left"/>
      </w:pPr>
      <w:r>
        <w:rPr>
          <w:rStyle w:val="Appelnotedebasdep"/>
        </w:rPr>
        <w:footnoteRef/>
      </w:r>
      <w:r>
        <w:t xml:space="preserve"> </w:t>
      </w:r>
      <w:hyperlink r:id="rId14" w:history="1">
        <w:r w:rsidRPr="00F10901">
          <w:rPr>
            <w:rStyle w:val="Lienhypertexte"/>
          </w:rPr>
          <w:t>http://www.realite-virtuelle.com/armee-britannique-experience-vr-0708</w:t>
        </w:r>
      </w:hyperlink>
    </w:p>
  </w:footnote>
  <w:footnote w:id="15">
    <w:p w:rsidR="00D018B1" w:rsidRDefault="00D018B1" w:rsidP="009E45F4">
      <w:pPr>
        <w:pStyle w:val="Notedebasdepage"/>
        <w:jc w:val="left"/>
      </w:pPr>
      <w:r>
        <w:rPr>
          <w:rStyle w:val="Appelnotedebasdep"/>
        </w:rPr>
        <w:footnoteRef/>
      </w:r>
      <w:r>
        <w:t xml:space="preserve"> </w:t>
      </w:r>
      <w:hyperlink r:id="rId15" w:history="1">
        <w:r w:rsidRPr="00F10901">
          <w:rPr>
            <w:rStyle w:val="Lienhypertexte"/>
            <w:sz w:val="23"/>
            <w:szCs w:val="23"/>
          </w:rPr>
          <w:t>http://cned.fr/le-cned/institution/missions-cned/</w:t>
        </w:r>
      </w:hyperlink>
    </w:p>
  </w:footnote>
  <w:footnote w:id="16">
    <w:p w:rsidR="00D018B1" w:rsidRDefault="00D018B1" w:rsidP="009E45F4">
      <w:pPr>
        <w:pStyle w:val="Notedebasdepage"/>
        <w:jc w:val="left"/>
      </w:pPr>
      <w:r>
        <w:rPr>
          <w:rStyle w:val="Appelnotedebasdep"/>
        </w:rPr>
        <w:footnoteRef/>
      </w:r>
      <w:r>
        <w:t xml:space="preserve"> Aurélie Tachot, « </w:t>
      </w:r>
      <w:r w:rsidRPr="00A17358">
        <w:t>CodinGame : 260 000 développeurs à l'épreuve du recrutement</w:t>
      </w:r>
      <w:r>
        <w:t xml:space="preserve"> », </w:t>
      </w:r>
      <w:r>
        <w:rPr>
          <w:i/>
        </w:rPr>
        <w:t xml:space="preserve">Exclusive RH, </w:t>
      </w:r>
      <w:r>
        <w:t>mis à jour le 11 décembre 2015</w:t>
      </w:r>
      <w:r w:rsidR="00D0314C">
        <w:t>, 19/08/17</w:t>
      </w:r>
      <w:r>
        <w:t xml:space="preserve"> </w:t>
      </w:r>
      <w:hyperlink r:id="rId16" w:history="1">
        <w:r w:rsidRPr="00165F17">
          <w:rPr>
            <w:rStyle w:val="Lienhypertexte"/>
          </w:rPr>
          <w:t>http://exclusiverh.com/articles/test-recrutement/par-le-jeu-codingame-federe-260-000-developpeurs.htm</w:t>
        </w:r>
      </w:hyperlink>
      <w:r>
        <w:t xml:space="preserve"> </w:t>
      </w:r>
    </w:p>
  </w:footnote>
  <w:footnote w:id="17">
    <w:p w:rsidR="00D018B1" w:rsidRDefault="00D018B1" w:rsidP="009E45F4">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21/08/17 </w:t>
      </w:r>
      <w:r w:rsidR="004C2287">
        <w:br/>
      </w:r>
      <w:hyperlink r:id="rId17" w:history="1">
        <w:r w:rsidRPr="00C665EA">
          <w:rPr>
            <w:rStyle w:val="Lienhypertexte"/>
          </w:rPr>
          <w:t>https://umangsoftware.wordpress.com/2014/06/17/agile-vs-waterfall-software-development-methodologies/</w:t>
        </w:r>
      </w:hyperlink>
    </w:p>
  </w:footnote>
  <w:footnote w:id="18">
    <w:p w:rsidR="00BD0F83" w:rsidRDefault="00BD0F83" w:rsidP="007B43FE">
      <w:pPr>
        <w:pStyle w:val="Notedebasdepage"/>
        <w:jc w:val="left"/>
      </w:pPr>
      <w:r>
        <w:rPr>
          <w:rStyle w:val="Appelnotedebasdep"/>
        </w:rPr>
        <w:footnoteRef/>
      </w:r>
      <w:r>
        <w:t xml:space="preserve"> </w:t>
      </w:r>
      <w:r>
        <w:t xml:space="preserve">Umang Software Technologies, </w:t>
      </w:r>
      <w:r>
        <w:rPr>
          <w:i/>
        </w:rPr>
        <w:t xml:space="preserve">Agile v/s Waterfall Methodologies, </w:t>
      </w:r>
      <w:r>
        <w:t xml:space="preserve">mis à jour le 17 juin 2014, 21/08/17 </w:t>
      </w:r>
      <w:r w:rsidR="00BF7F6B">
        <w:br/>
      </w:r>
      <w:hyperlink r:id="rId18" w:history="1">
        <w:r w:rsidRPr="00C665EA">
          <w:rPr>
            <w:rStyle w:val="Lienhypertexte"/>
          </w:rPr>
          <w:t>https://umangsoftware.wordpress.com/2014/06/17/agile-vs-waterfall-software-development-methodologies/</w:t>
        </w:r>
      </w:hyperlink>
    </w:p>
  </w:footnote>
  <w:footnote w:id="19">
    <w:p w:rsidR="00D018B1" w:rsidRPr="00136A28" w:rsidRDefault="00D018B1" w:rsidP="007B43FE">
      <w:pPr>
        <w:pStyle w:val="Notedebasdepage"/>
        <w:jc w:val="left"/>
      </w:pPr>
      <w:r>
        <w:rPr>
          <w:rStyle w:val="Appelnotedebasdep"/>
        </w:rPr>
        <w:footnoteRef/>
      </w:r>
      <w:r w:rsidRPr="00136A28">
        <w:t xml:space="preserve"> </w:t>
      </w:r>
      <w:hyperlink r:id="rId19" w:history="1">
        <w:r w:rsidRPr="00136A28">
          <w:rPr>
            <w:rStyle w:val="Lienhypertexte"/>
          </w:rPr>
          <w:t>http://www.agiliste.fr/introduction-methodes-agiles/</w:t>
        </w:r>
      </w:hyperlink>
      <w:r w:rsidRPr="00136A28">
        <w:t xml:space="preserve"> </w:t>
      </w:r>
    </w:p>
  </w:footnote>
  <w:footnote w:id="20">
    <w:p w:rsidR="00D018B1" w:rsidRPr="004C7F16" w:rsidRDefault="00D018B1" w:rsidP="007B43FE">
      <w:pPr>
        <w:pStyle w:val="Notedebasdepage"/>
        <w:jc w:val="left"/>
        <w:rPr>
          <w:lang w:val="en-GB"/>
        </w:rPr>
      </w:pPr>
      <w:r>
        <w:rPr>
          <w:rStyle w:val="Appelnotedebasdep"/>
        </w:rPr>
        <w:footnoteRef/>
      </w:r>
      <w:r w:rsidRPr="004C7F16">
        <w:rPr>
          <w:lang w:val="en-GB"/>
        </w:rPr>
        <w:t xml:space="preserve"> AgiVetta, </w:t>
      </w:r>
      <w:r w:rsidRPr="004C7F16">
        <w:rPr>
          <w:i/>
          <w:lang w:val="en-GB"/>
        </w:rPr>
        <w:t>CSPO Training</w:t>
      </w:r>
      <w:r>
        <w:rPr>
          <w:lang w:val="en-GB"/>
        </w:rPr>
        <w:t>, 21/08/17</w:t>
      </w:r>
      <w:r w:rsidRPr="004C7F16">
        <w:rPr>
          <w:lang w:val="en-GB"/>
        </w:rPr>
        <w:t xml:space="preserve"> </w:t>
      </w:r>
      <w:r w:rsidR="008D79C4">
        <w:rPr>
          <w:lang w:val="en-GB"/>
        </w:rPr>
        <w:br/>
      </w:r>
      <w:hyperlink r:id="rId20" w:history="1">
        <w:r w:rsidRPr="004C7F16">
          <w:rPr>
            <w:rStyle w:val="Lienhypertexte"/>
            <w:lang w:val="en-GB"/>
          </w:rPr>
          <w:t>http://www.agivetta.com/cspo-certified-scrum-product-owner-training.php</w:t>
        </w:r>
      </w:hyperlink>
    </w:p>
  </w:footnote>
  <w:footnote w:id="21">
    <w:p w:rsidR="00D018B1" w:rsidRPr="00912501" w:rsidRDefault="00D018B1" w:rsidP="007B43FE">
      <w:pPr>
        <w:pStyle w:val="Notedebasdepage"/>
        <w:jc w:val="left"/>
        <w:rPr>
          <w:lang w:val="en-GB"/>
        </w:rPr>
      </w:pPr>
      <w:r>
        <w:rPr>
          <w:rStyle w:val="Appelnotedebasdep"/>
        </w:rPr>
        <w:footnoteRef/>
      </w:r>
      <w:r w:rsidRPr="00912501">
        <w:rPr>
          <w:lang w:val="en-GB"/>
        </w:rPr>
        <w:t xml:space="preserve"> </w:t>
      </w:r>
      <w:r>
        <w:rPr>
          <w:lang w:val="en-GB"/>
        </w:rPr>
        <w:t xml:space="preserve">Mountain Goat Software, </w:t>
      </w:r>
      <w:r>
        <w:rPr>
          <w:i/>
          <w:lang w:val="en-GB"/>
        </w:rPr>
        <w:t xml:space="preserve">Product Owner, </w:t>
      </w:r>
      <w:r>
        <w:rPr>
          <w:lang w:val="en-GB"/>
        </w:rPr>
        <w:t xml:space="preserve">21/08/17 </w:t>
      </w:r>
      <w:hyperlink r:id="rId21" w:history="1">
        <w:r w:rsidRPr="00C665EA">
          <w:rPr>
            <w:rStyle w:val="Lienhypertexte"/>
            <w:lang w:val="en-GB"/>
          </w:rPr>
          <w:t>https://www.mountaingoatsoftware.com/agile/scrum/roles/product-owner</w:t>
        </w:r>
      </w:hyperlink>
    </w:p>
  </w:footnote>
  <w:footnote w:id="22">
    <w:p w:rsidR="00D018B1" w:rsidRPr="00642464" w:rsidRDefault="00D018B1" w:rsidP="007B43FE">
      <w:pPr>
        <w:pStyle w:val="Notedebasdepage"/>
        <w:jc w:val="left"/>
      </w:pPr>
      <w:r>
        <w:rPr>
          <w:rStyle w:val="Appelnotedebasdep"/>
        </w:rPr>
        <w:footnoteRef/>
      </w:r>
      <w:r>
        <w:t xml:space="preserve"> Marine </w:t>
      </w:r>
      <w:r w:rsidRPr="007F2C3B">
        <w:t>Loyen</w:t>
      </w:r>
      <w:r>
        <w:t xml:space="preserve">, « Le product backlog dans un projet Scrum », </w:t>
      </w:r>
      <w:r>
        <w:rPr>
          <w:i/>
        </w:rPr>
        <w:t xml:space="preserve">Unow, </w:t>
      </w:r>
      <w:r w:rsidRPr="00642464">
        <w:t>mis à jour le 17 octobre 2016</w:t>
      </w:r>
      <w:r>
        <w:t xml:space="preserve">, 21/08/17 </w:t>
      </w:r>
      <w:r w:rsidR="00C76133">
        <w:br/>
      </w:r>
      <w:hyperlink r:id="rId22" w:history="1">
        <w:r w:rsidRPr="00C665EA">
          <w:rPr>
            <w:rStyle w:val="Lienhypertexte"/>
          </w:rPr>
          <w:t>https://www.unow.fr/blog/gestion-de-projet-agilite/product-backlog-scrum</w:t>
        </w:r>
      </w:hyperlink>
    </w:p>
  </w:footnote>
  <w:footnote w:id="23">
    <w:p w:rsidR="00E53A80" w:rsidRPr="00F61954" w:rsidRDefault="00E53A80" w:rsidP="007B43FE">
      <w:pPr>
        <w:pStyle w:val="Notedebasdepage"/>
        <w:jc w:val="left"/>
      </w:pPr>
      <w:r>
        <w:rPr>
          <w:rStyle w:val="Appelnotedebasdep"/>
        </w:rPr>
        <w:footnoteRef/>
      </w:r>
      <w:r>
        <w:t xml:space="preserve"> </w:t>
      </w:r>
      <w:r w:rsidR="00F61954">
        <w:t xml:space="preserve">Tom Gustin, « Quel est le rôle du Scrum Master ? », </w:t>
      </w:r>
      <w:r w:rsidR="00F61954">
        <w:rPr>
          <w:i/>
        </w:rPr>
        <w:t xml:space="preserve">Agilaction, </w:t>
      </w:r>
      <w:r w:rsidR="00F61954">
        <w:t xml:space="preserve">mis à jour le 17 janvier 2014, 21/08/17 </w:t>
      </w:r>
      <w:r w:rsidR="00F577D9">
        <w:br/>
      </w:r>
      <w:hyperlink r:id="rId23" w:history="1">
        <w:r w:rsidR="00F61954" w:rsidRPr="003F7AA3">
          <w:rPr>
            <w:rStyle w:val="Lienhypertexte"/>
          </w:rPr>
          <w:t>http://www.agilaction.com/quel-est-le-role-du-scrum-master/</w:t>
        </w:r>
      </w:hyperlink>
      <w:r w:rsidR="00F61954">
        <w:t xml:space="preserve"> </w:t>
      </w:r>
    </w:p>
  </w:footnote>
  <w:footnote w:id="24">
    <w:p w:rsidR="00D018B1" w:rsidRPr="00642464" w:rsidRDefault="00D018B1" w:rsidP="007B43FE">
      <w:pPr>
        <w:pStyle w:val="Notedebasdepage"/>
        <w:jc w:val="left"/>
      </w:pPr>
      <w:r>
        <w:rPr>
          <w:rStyle w:val="Appelnotedebasdep"/>
        </w:rPr>
        <w:footnoteRef/>
      </w:r>
      <w:r w:rsidRPr="00642464">
        <w:t xml:space="preserve"> </w:t>
      </w:r>
      <w:hyperlink r:id="rId24" w:history="1">
        <w:r w:rsidRPr="00642464">
          <w:rPr>
            <w:rStyle w:val="Lienhypertexte"/>
          </w:rPr>
          <w:t>http://www.certivea.fr/offres/certification-nf-hqe-batiments-tertiaires-neuf-ou-renovation</w:t>
        </w:r>
      </w:hyperlink>
    </w:p>
    <w:p w:rsidR="00D018B1" w:rsidRPr="00642464" w:rsidRDefault="00D018B1" w:rsidP="007B43FE">
      <w:pPr>
        <w:pStyle w:val="Notedebasdepage"/>
        <w:jc w:val="left"/>
      </w:pPr>
    </w:p>
  </w:footnote>
  <w:footnote w:id="25">
    <w:p w:rsidR="00D018B1" w:rsidRDefault="00D018B1" w:rsidP="007B43FE">
      <w:pPr>
        <w:pStyle w:val="Notedebasdepage"/>
        <w:jc w:val="left"/>
      </w:pPr>
      <w:r>
        <w:rPr>
          <w:rStyle w:val="Appelnotedebasdep"/>
        </w:rPr>
        <w:footnoteRef/>
      </w:r>
      <w:r>
        <w:t xml:space="preserve"> </w:t>
      </w:r>
      <w:r w:rsidRPr="00C75964">
        <w:rPr>
          <w:i/>
        </w:rPr>
        <w:t>Etablissement et service d’aide par le travail (ESAT)</w:t>
      </w:r>
      <w:r>
        <w:t xml:space="preserve">, </w:t>
      </w:r>
      <w:hyperlink r:id="rId25"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C16802"/>
    <w:multiLevelType w:val="hybridMultilevel"/>
    <w:tmpl w:val="D6505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9"/>
  </w:num>
  <w:num w:numId="18">
    <w:abstractNumId w:val="16"/>
  </w:num>
  <w:num w:numId="19">
    <w:abstractNumId w:val="18"/>
  </w:num>
  <w:num w:numId="20">
    <w:abstractNumId w:val="14"/>
  </w:num>
  <w:num w:numId="21">
    <w:abstractNumId w:val="23"/>
  </w:num>
  <w:num w:numId="22">
    <w:abstractNumId w:val="15"/>
  </w:num>
  <w:num w:numId="23">
    <w:abstractNumId w:val="22"/>
  </w:num>
  <w:num w:numId="24">
    <w:abstractNumId w:val="21"/>
  </w:num>
  <w:num w:numId="25">
    <w:abstractNumId w:val="12"/>
  </w:num>
  <w:num w:numId="26">
    <w:abstractNumId w:val="24"/>
  </w:num>
  <w:num w:numId="27">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3310"/>
    <w:rsid w:val="00004A82"/>
    <w:rsid w:val="00005239"/>
    <w:rsid w:val="00006B55"/>
    <w:rsid w:val="000077F4"/>
    <w:rsid w:val="00010466"/>
    <w:rsid w:val="00014804"/>
    <w:rsid w:val="00017895"/>
    <w:rsid w:val="00020606"/>
    <w:rsid w:val="0002145C"/>
    <w:rsid w:val="00021677"/>
    <w:rsid w:val="0002391A"/>
    <w:rsid w:val="00024C9D"/>
    <w:rsid w:val="00025C4B"/>
    <w:rsid w:val="00026BDD"/>
    <w:rsid w:val="00027FB2"/>
    <w:rsid w:val="000314DE"/>
    <w:rsid w:val="00036643"/>
    <w:rsid w:val="00036C55"/>
    <w:rsid w:val="0004629F"/>
    <w:rsid w:val="000477CF"/>
    <w:rsid w:val="00047A78"/>
    <w:rsid w:val="00051714"/>
    <w:rsid w:val="000572CC"/>
    <w:rsid w:val="000575C8"/>
    <w:rsid w:val="00060E3D"/>
    <w:rsid w:val="00062B4C"/>
    <w:rsid w:val="00063C56"/>
    <w:rsid w:val="00070321"/>
    <w:rsid w:val="00070CD7"/>
    <w:rsid w:val="000712A2"/>
    <w:rsid w:val="00074D91"/>
    <w:rsid w:val="000764F4"/>
    <w:rsid w:val="00076BA4"/>
    <w:rsid w:val="00077C36"/>
    <w:rsid w:val="0008276D"/>
    <w:rsid w:val="00082E38"/>
    <w:rsid w:val="00083CB7"/>
    <w:rsid w:val="00085CD4"/>
    <w:rsid w:val="0008629E"/>
    <w:rsid w:val="00086E43"/>
    <w:rsid w:val="0008782E"/>
    <w:rsid w:val="00091B32"/>
    <w:rsid w:val="00092BCB"/>
    <w:rsid w:val="0009555D"/>
    <w:rsid w:val="000956E4"/>
    <w:rsid w:val="00095BC9"/>
    <w:rsid w:val="00095C78"/>
    <w:rsid w:val="000A14D9"/>
    <w:rsid w:val="000A2CE8"/>
    <w:rsid w:val="000A41D9"/>
    <w:rsid w:val="000A502A"/>
    <w:rsid w:val="000B312F"/>
    <w:rsid w:val="000B3AD6"/>
    <w:rsid w:val="000B4380"/>
    <w:rsid w:val="000B6BBC"/>
    <w:rsid w:val="000C1D83"/>
    <w:rsid w:val="000C279E"/>
    <w:rsid w:val="000C4995"/>
    <w:rsid w:val="000C5BF6"/>
    <w:rsid w:val="000C6376"/>
    <w:rsid w:val="000C6893"/>
    <w:rsid w:val="000C7C97"/>
    <w:rsid w:val="000D343B"/>
    <w:rsid w:val="000D4A0C"/>
    <w:rsid w:val="000D7009"/>
    <w:rsid w:val="000E2241"/>
    <w:rsid w:val="000E246A"/>
    <w:rsid w:val="000E5DAC"/>
    <w:rsid w:val="000E79F2"/>
    <w:rsid w:val="000E7A26"/>
    <w:rsid w:val="00103932"/>
    <w:rsid w:val="001042FA"/>
    <w:rsid w:val="0010576A"/>
    <w:rsid w:val="001165ED"/>
    <w:rsid w:val="00120DEF"/>
    <w:rsid w:val="00122E34"/>
    <w:rsid w:val="00122F19"/>
    <w:rsid w:val="001232EC"/>
    <w:rsid w:val="00126A0B"/>
    <w:rsid w:val="0013073F"/>
    <w:rsid w:val="00130FC6"/>
    <w:rsid w:val="00135CA7"/>
    <w:rsid w:val="00136A28"/>
    <w:rsid w:val="00141AD6"/>
    <w:rsid w:val="0014249B"/>
    <w:rsid w:val="0014355B"/>
    <w:rsid w:val="001454E3"/>
    <w:rsid w:val="00145EA2"/>
    <w:rsid w:val="00146258"/>
    <w:rsid w:val="00150294"/>
    <w:rsid w:val="001502A0"/>
    <w:rsid w:val="00150CF8"/>
    <w:rsid w:val="00151B72"/>
    <w:rsid w:val="00151F2D"/>
    <w:rsid w:val="001523A2"/>
    <w:rsid w:val="001543BD"/>
    <w:rsid w:val="00156575"/>
    <w:rsid w:val="00161277"/>
    <w:rsid w:val="001633AA"/>
    <w:rsid w:val="00164418"/>
    <w:rsid w:val="0016734A"/>
    <w:rsid w:val="00174A9A"/>
    <w:rsid w:val="00184107"/>
    <w:rsid w:val="00185BB3"/>
    <w:rsid w:val="001866A9"/>
    <w:rsid w:val="001870F2"/>
    <w:rsid w:val="00190A59"/>
    <w:rsid w:val="00191751"/>
    <w:rsid w:val="00191A47"/>
    <w:rsid w:val="0019286D"/>
    <w:rsid w:val="00194451"/>
    <w:rsid w:val="001946C0"/>
    <w:rsid w:val="001957AE"/>
    <w:rsid w:val="00195BB7"/>
    <w:rsid w:val="0019667A"/>
    <w:rsid w:val="00196ADD"/>
    <w:rsid w:val="001A0862"/>
    <w:rsid w:val="001A14E8"/>
    <w:rsid w:val="001A3DE9"/>
    <w:rsid w:val="001B7481"/>
    <w:rsid w:val="001C152F"/>
    <w:rsid w:val="001C618D"/>
    <w:rsid w:val="001D0EFC"/>
    <w:rsid w:val="001D3A2E"/>
    <w:rsid w:val="001D5220"/>
    <w:rsid w:val="001D54CE"/>
    <w:rsid w:val="001D7B97"/>
    <w:rsid w:val="001E09FE"/>
    <w:rsid w:val="001E2D43"/>
    <w:rsid w:val="001E5607"/>
    <w:rsid w:val="001E5C46"/>
    <w:rsid w:val="001E6240"/>
    <w:rsid w:val="001F0C9E"/>
    <w:rsid w:val="001F3D79"/>
    <w:rsid w:val="001F4484"/>
    <w:rsid w:val="001F4F7C"/>
    <w:rsid w:val="001F6ECB"/>
    <w:rsid w:val="00200A24"/>
    <w:rsid w:val="00200AFD"/>
    <w:rsid w:val="00200FDC"/>
    <w:rsid w:val="00201782"/>
    <w:rsid w:val="00206F4B"/>
    <w:rsid w:val="00212470"/>
    <w:rsid w:val="00213C89"/>
    <w:rsid w:val="002144D6"/>
    <w:rsid w:val="00220162"/>
    <w:rsid w:val="00221007"/>
    <w:rsid w:val="0022245F"/>
    <w:rsid w:val="002236E4"/>
    <w:rsid w:val="00230866"/>
    <w:rsid w:val="00232F6F"/>
    <w:rsid w:val="002331DE"/>
    <w:rsid w:val="00236060"/>
    <w:rsid w:val="00236A1C"/>
    <w:rsid w:val="002376BA"/>
    <w:rsid w:val="00242780"/>
    <w:rsid w:val="00244CFA"/>
    <w:rsid w:val="002459F7"/>
    <w:rsid w:val="002466DD"/>
    <w:rsid w:val="002467E5"/>
    <w:rsid w:val="00247932"/>
    <w:rsid w:val="00250FF2"/>
    <w:rsid w:val="00253766"/>
    <w:rsid w:val="002554CD"/>
    <w:rsid w:val="002633BD"/>
    <w:rsid w:val="0026429C"/>
    <w:rsid w:val="002661B4"/>
    <w:rsid w:val="0026722D"/>
    <w:rsid w:val="00275E75"/>
    <w:rsid w:val="00276B99"/>
    <w:rsid w:val="00281143"/>
    <w:rsid w:val="00293B83"/>
    <w:rsid w:val="0029426A"/>
    <w:rsid w:val="00295C71"/>
    <w:rsid w:val="002A0A4B"/>
    <w:rsid w:val="002A0B1A"/>
    <w:rsid w:val="002A5FFA"/>
    <w:rsid w:val="002A7AA8"/>
    <w:rsid w:val="002B1D29"/>
    <w:rsid w:val="002B1E6D"/>
    <w:rsid w:val="002B2F29"/>
    <w:rsid w:val="002B30A5"/>
    <w:rsid w:val="002B31C7"/>
    <w:rsid w:val="002B372A"/>
    <w:rsid w:val="002B4294"/>
    <w:rsid w:val="002D0E13"/>
    <w:rsid w:val="002D2216"/>
    <w:rsid w:val="002D2474"/>
    <w:rsid w:val="002D4598"/>
    <w:rsid w:val="002D5E6A"/>
    <w:rsid w:val="002D74ED"/>
    <w:rsid w:val="002D7EE9"/>
    <w:rsid w:val="002E4DE8"/>
    <w:rsid w:val="002E7516"/>
    <w:rsid w:val="002F2997"/>
    <w:rsid w:val="002F374C"/>
    <w:rsid w:val="002F3ABD"/>
    <w:rsid w:val="002F4334"/>
    <w:rsid w:val="003015C5"/>
    <w:rsid w:val="00302101"/>
    <w:rsid w:val="003048AD"/>
    <w:rsid w:val="00304900"/>
    <w:rsid w:val="00305BAE"/>
    <w:rsid w:val="00306636"/>
    <w:rsid w:val="0030730B"/>
    <w:rsid w:val="003126BE"/>
    <w:rsid w:val="00316C24"/>
    <w:rsid w:val="00316D4F"/>
    <w:rsid w:val="00321F41"/>
    <w:rsid w:val="003220A3"/>
    <w:rsid w:val="003235CA"/>
    <w:rsid w:val="003307B5"/>
    <w:rsid w:val="00332017"/>
    <w:rsid w:val="00333A9C"/>
    <w:rsid w:val="00333D0D"/>
    <w:rsid w:val="003349AF"/>
    <w:rsid w:val="00334ED2"/>
    <w:rsid w:val="00335062"/>
    <w:rsid w:val="00336FCD"/>
    <w:rsid w:val="00341431"/>
    <w:rsid w:val="00351C9C"/>
    <w:rsid w:val="00352FE8"/>
    <w:rsid w:val="00355C02"/>
    <w:rsid w:val="0035649E"/>
    <w:rsid w:val="00361CA1"/>
    <w:rsid w:val="00365427"/>
    <w:rsid w:val="00374079"/>
    <w:rsid w:val="003746C7"/>
    <w:rsid w:val="003750B4"/>
    <w:rsid w:val="00383428"/>
    <w:rsid w:val="003852F9"/>
    <w:rsid w:val="0038571A"/>
    <w:rsid w:val="00391554"/>
    <w:rsid w:val="003963ED"/>
    <w:rsid w:val="00397A1B"/>
    <w:rsid w:val="003A48BB"/>
    <w:rsid w:val="003A6F65"/>
    <w:rsid w:val="003B35FD"/>
    <w:rsid w:val="003B3F90"/>
    <w:rsid w:val="003B5F54"/>
    <w:rsid w:val="003C015A"/>
    <w:rsid w:val="003C2ACC"/>
    <w:rsid w:val="003C44B9"/>
    <w:rsid w:val="003C6C6C"/>
    <w:rsid w:val="003C6DEC"/>
    <w:rsid w:val="003D5DC3"/>
    <w:rsid w:val="003D6DD3"/>
    <w:rsid w:val="003D7730"/>
    <w:rsid w:val="003D7BD3"/>
    <w:rsid w:val="003E09CB"/>
    <w:rsid w:val="003E137E"/>
    <w:rsid w:val="003E1DAF"/>
    <w:rsid w:val="003E4CD7"/>
    <w:rsid w:val="003F17B5"/>
    <w:rsid w:val="003F2925"/>
    <w:rsid w:val="00400012"/>
    <w:rsid w:val="00400DBB"/>
    <w:rsid w:val="00402164"/>
    <w:rsid w:val="00402FF9"/>
    <w:rsid w:val="00404E3A"/>
    <w:rsid w:val="00405309"/>
    <w:rsid w:val="00405F91"/>
    <w:rsid w:val="004064F7"/>
    <w:rsid w:val="00410978"/>
    <w:rsid w:val="00414F8C"/>
    <w:rsid w:val="00416551"/>
    <w:rsid w:val="004204F7"/>
    <w:rsid w:val="00422456"/>
    <w:rsid w:val="004261E8"/>
    <w:rsid w:val="004274E4"/>
    <w:rsid w:val="004306F5"/>
    <w:rsid w:val="00430CFD"/>
    <w:rsid w:val="004317BF"/>
    <w:rsid w:val="0043286B"/>
    <w:rsid w:val="0043396B"/>
    <w:rsid w:val="00435010"/>
    <w:rsid w:val="0044124F"/>
    <w:rsid w:val="004420AF"/>
    <w:rsid w:val="004453CF"/>
    <w:rsid w:val="00446046"/>
    <w:rsid w:val="00453AD8"/>
    <w:rsid w:val="004541E5"/>
    <w:rsid w:val="004552E2"/>
    <w:rsid w:val="00455412"/>
    <w:rsid w:val="00455F00"/>
    <w:rsid w:val="0046397F"/>
    <w:rsid w:val="0046478C"/>
    <w:rsid w:val="00465676"/>
    <w:rsid w:val="004678D0"/>
    <w:rsid w:val="00476E5C"/>
    <w:rsid w:val="00482404"/>
    <w:rsid w:val="00484767"/>
    <w:rsid w:val="0048625F"/>
    <w:rsid w:val="004872AC"/>
    <w:rsid w:val="00493549"/>
    <w:rsid w:val="00493F03"/>
    <w:rsid w:val="004947E9"/>
    <w:rsid w:val="00497619"/>
    <w:rsid w:val="00497AF9"/>
    <w:rsid w:val="004A3F8F"/>
    <w:rsid w:val="004A6AE0"/>
    <w:rsid w:val="004A6B27"/>
    <w:rsid w:val="004A6C6A"/>
    <w:rsid w:val="004A6EEB"/>
    <w:rsid w:val="004B0069"/>
    <w:rsid w:val="004B1580"/>
    <w:rsid w:val="004B47D1"/>
    <w:rsid w:val="004B602B"/>
    <w:rsid w:val="004C049F"/>
    <w:rsid w:val="004C10EA"/>
    <w:rsid w:val="004C2287"/>
    <w:rsid w:val="004C340E"/>
    <w:rsid w:val="004C6746"/>
    <w:rsid w:val="004C7F16"/>
    <w:rsid w:val="004D01E5"/>
    <w:rsid w:val="004D1033"/>
    <w:rsid w:val="004D4835"/>
    <w:rsid w:val="004D6495"/>
    <w:rsid w:val="004E07A1"/>
    <w:rsid w:val="004E0E70"/>
    <w:rsid w:val="004E2C6A"/>
    <w:rsid w:val="004E4048"/>
    <w:rsid w:val="004F053F"/>
    <w:rsid w:val="004F30ED"/>
    <w:rsid w:val="004F7424"/>
    <w:rsid w:val="005000E2"/>
    <w:rsid w:val="00501A26"/>
    <w:rsid w:val="00502B40"/>
    <w:rsid w:val="00510784"/>
    <w:rsid w:val="00511821"/>
    <w:rsid w:val="00513235"/>
    <w:rsid w:val="00515973"/>
    <w:rsid w:val="0051610E"/>
    <w:rsid w:val="00517F0E"/>
    <w:rsid w:val="00521D6B"/>
    <w:rsid w:val="00524CD3"/>
    <w:rsid w:val="005250B5"/>
    <w:rsid w:val="005276B2"/>
    <w:rsid w:val="00530A97"/>
    <w:rsid w:val="00532615"/>
    <w:rsid w:val="00534092"/>
    <w:rsid w:val="00543B46"/>
    <w:rsid w:val="00544348"/>
    <w:rsid w:val="0054639B"/>
    <w:rsid w:val="00547039"/>
    <w:rsid w:val="00547E9A"/>
    <w:rsid w:val="005505BE"/>
    <w:rsid w:val="005536B9"/>
    <w:rsid w:val="005610C9"/>
    <w:rsid w:val="00562EF1"/>
    <w:rsid w:val="00564F6B"/>
    <w:rsid w:val="005657E3"/>
    <w:rsid w:val="00570292"/>
    <w:rsid w:val="00570591"/>
    <w:rsid w:val="00572C9A"/>
    <w:rsid w:val="005734DC"/>
    <w:rsid w:val="00575A66"/>
    <w:rsid w:val="00577111"/>
    <w:rsid w:val="00582367"/>
    <w:rsid w:val="0058341C"/>
    <w:rsid w:val="00584FFC"/>
    <w:rsid w:val="00586D15"/>
    <w:rsid w:val="00586FE0"/>
    <w:rsid w:val="005930AA"/>
    <w:rsid w:val="00593904"/>
    <w:rsid w:val="0059537B"/>
    <w:rsid w:val="005979AE"/>
    <w:rsid w:val="005A1E87"/>
    <w:rsid w:val="005A2BF0"/>
    <w:rsid w:val="005A35B7"/>
    <w:rsid w:val="005A3832"/>
    <w:rsid w:val="005A4963"/>
    <w:rsid w:val="005B00C2"/>
    <w:rsid w:val="005B0F93"/>
    <w:rsid w:val="005B1362"/>
    <w:rsid w:val="005B69D3"/>
    <w:rsid w:val="005C52B0"/>
    <w:rsid w:val="005C5BAB"/>
    <w:rsid w:val="005C66CB"/>
    <w:rsid w:val="005C7291"/>
    <w:rsid w:val="005C772E"/>
    <w:rsid w:val="005C7F50"/>
    <w:rsid w:val="005D19AC"/>
    <w:rsid w:val="005D1B05"/>
    <w:rsid w:val="005D2FD3"/>
    <w:rsid w:val="005D3D8F"/>
    <w:rsid w:val="005D7751"/>
    <w:rsid w:val="005E1759"/>
    <w:rsid w:val="005E4CCE"/>
    <w:rsid w:val="005E5779"/>
    <w:rsid w:val="005E7E23"/>
    <w:rsid w:val="005F10DB"/>
    <w:rsid w:val="005F262F"/>
    <w:rsid w:val="005F39D5"/>
    <w:rsid w:val="005F5447"/>
    <w:rsid w:val="006010B3"/>
    <w:rsid w:val="00602250"/>
    <w:rsid w:val="006030FD"/>
    <w:rsid w:val="00604723"/>
    <w:rsid w:val="006066C6"/>
    <w:rsid w:val="00606B15"/>
    <w:rsid w:val="00607E57"/>
    <w:rsid w:val="006125B0"/>
    <w:rsid w:val="00614B8A"/>
    <w:rsid w:val="00617651"/>
    <w:rsid w:val="006205FF"/>
    <w:rsid w:val="00620D0E"/>
    <w:rsid w:val="00624D3C"/>
    <w:rsid w:val="00631E96"/>
    <w:rsid w:val="00637469"/>
    <w:rsid w:val="006411C9"/>
    <w:rsid w:val="00642464"/>
    <w:rsid w:val="0064622D"/>
    <w:rsid w:val="00654797"/>
    <w:rsid w:val="00655C97"/>
    <w:rsid w:val="00657937"/>
    <w:rsid w:val="00657EE8"/>
    <w:rsid w:val="00660408"/>
    <w:rsid w:val="00662441"/>
    <w:rsid w:val="00664B5F"/>
    <w:rsid w:val="00665E17"/>
    <w:rsid w:val="006706AF"/>
    <w:rsid w:val="00670A96"/>
    <w:rsid w:val="00672970"/>
    <w:rsid w:val="00674591"/>
    <w:rsid w:val="0067569F"/>
    <w:rsid w:val="0067693E"/>
    <w:rsid w:val="00683662"/>
    <w:rsid w:val="006851C1"/>
    <w:rsid w:val="006861F9"/>
    <w:rsid w:val="00692D84"/>
    <w:rsid w:val="006969AF"/>
    <w:rsid w:val="006A0A22"/>
    <w:rsid w:val="006A218B"/>
    <w:rsid w:val="006A2500"/>
    <w:rsid w:val="006A293E"/>
    <w:rsid w:val="006A37F0"/>
    <w:rsid w:val="006A3CE7"/>
    <w:rsid w:val="006B49BB"/>
    <w:rsid w:val="006B5EEE"/>
    <w:rsid w:val="006C27A4"/>
    <w:rsid w:val="006C34D2"/>
    <w:rsid w:val="006C3996"/>
    <w:rsid w:val="006C3C06"/>
    <w:rsid w:val="006C4FB1"/>
    <w:rsid w:val="006C5603"/>
    <w:rsid w:val="006C5C83"/>
    <w:rsid w:val="006C78A1"/>
    <w:rsid w:val="006C7C8F"/>
    <w:rsid w:val="006D06E8"/>
    <w:rsid w:val="006D17EE"/>
    <w:rsid w:val="006D2435"/>
    <w:rsid w:val="006D2615"/>
    <w:rsid w:val="006D3ED6"/>
    <w:rsid w:val="006D4627"/>
    <w:rsid w:val="006E2540"/>
    <w:rsid w:val="006E35C4"/>
    <w:rsid w:val="006E6B25"/>
    <w:rsid w:val="006E7B63"/>
    <w:rsid w:val="006F064E"/>
    <w:rsid w:val="006F0C67"/>
    <w:rsid w:val="006F3704"/>
    <w:rsid w:val="006F6D16"/>
    <w:rsid w:val="007009D2"/>
    <w:rsid w:val="00702D6D"/>
    <w:rsid w:val="00714BB6"/>
    <w:rsid w:val="00716128"/>
    <w:rsid w:val="007167E5"/>
    <w:rsid w:val="00717000"/>
    <w:rsid w:val="00723D4E"/>
    <w:rsid w:val="00723F3E"/>
    <w:rsid w:val="007251BF"/>
    <w:rsid w:val="00725B60"/>
    <w:rsid w:val="00726ECF"/>
    <w:rsid w:val="00732B29"/>
    <w:rsid w:val="00732CB9"/>
    <w:rsid w:val="00734049"/>
    <w:rsid w:val="00737031"/>
    <w:rsid w:val="007454C7"/>
    <w:rsid w:val="00751372"/>
    <w:rsid w:val="0075149E"/>
    <w:rsid w:val="00752525"/>
    <w:rsid w:val="00752689"/>
    <w:rsid w:val="0075464D"/>
    <w:rsid w:val="00755925"/>
    <w:rsid w:val="00755D83"/>
    <w:rsid w:val="0075614A"/>
    <w:rsid w:val="00756ACA"/>
    <w:rsid w:val="007572E5"/>
    <w:rsid w:val="0075796E"/>
    <w:rsid w:val="007579EA"/>
    <w:rsid w:val="00757AE8"/>
    <w:rsid w:val="00757C2B"/>
    <w:rsid w:val="00757E18"/>
    <w:rsid w:val="00760753"/>
    <w:rsid w:val="007618CF"/>
    <w:rsid w:val="007622FF"/>
    <w:rsid w:val="00762C33"/>
    <w:rsid w:val="0077070B"/>
    <w:rsid w:val="00771909"/>
    <w:rsid w:val="007804F1"/>
    <w:rsid w:val="00786BE1"/>
    <w:rsid w:val="007877A6"/>
    <w:rsid w:val="00790326"/>
    <w:rsid w:val="00790565"/>
    <w:rsid w:val="00793012"/>
    <w:rsid w:val="00793F16"/>
    <w:rsid w:val="007949A7"/>
    <w:rsid w:val="00794AE5"/>
    <w:rsid w:val="00794DF4"/>
    <w:rsid w:val="0079670E"/>
    <w:rsid w:val="00796E4A"/>
    <w:rsid w:val="00796FA0"/>
    <w:rsid w:val="007A2013"/>
    <w:rsid w:val="007A31E4"/>
    <w:rsid w:val="007A4B16"/>
    <w:rsid w:val="007B2B50"/>
    <w:rsid w:val="007B3B22"/>
    <w:rsid w:val="007B43FE"/>
    <w:rsid w:val="007B7383"/>
    <w:rsid w:val="007B7496"/>
    <w:rsid w:val="007C0762"/>
    <w:rsid w:val="007C2A4B"/>
    <w:rsid w:val="007C36EB"/>
    <w:rsid w:val="007C5614"/>
    <w:rsid w:val="007C6454"/>
    <w:rsid w:val="007C649A"/>
    <w:rsid w:val="007C7566"/>
    <w:rsid w:val="007C7E07"/>
    <w:rsid w:val="007D47C7"/>
    <w:rsid w:val="007D574F"/>
    <w:rsid w:val="007D6B04"/>
    <w:rsid w:val="007E0864"/>
    <w:rsid w:val="007E4001"/>
    <w:rsid w:val="007F173F"/>
    <w:rsid w:val="007F1CE6"/>
    <w:rsid w:val="007F2C3B"/>
    <w:rsid w:val="00800306"/>
    <w:rsid w:val="00811238"/>
    <w:rsid w:val="00814D42"/>
    <w:rsid w:val="008154D8"/>
    <w:rsid w:val="00816C18"/>
    <w:rsid w:val="00820D4C"/>
    <w:rsid w:val="00825864"/>
    <w:rsid w:val="00826E71"/>
    <w:rsid w:val="0083340C"/>
    <w:rsid w:val="00837488"/>
    <w:rsid w:val="0084053A"/>
    <w:rsid w:val="00845416"/>
    <w:rsid w:val="008459E1"/>
    <w:rsid w:val="00851315"/>
    <w:rsid w:val="00860A5D"/>
    <w:rsid w:val="0086166D"/>
    <w:rsid w:val="00861A03"/>
    <w:rsid w:val="00861D45"/>
    <w:rsid w:val="008646AA"/>
    <w:rsid w:val="008700BA"/>
    <w:rsid w:val="00870918"/>
    <w:rsid w:val="00873369"/>
    <w:rsid w:val="008750B3"/>
    <w:rsid w:val="00877C00"/>
    <w:rsid w:val="0088584C"/>
    <w:rsid w:val="00887590"/>
    <w:rsid w:val="00890626"/>
    <w:rsid w:val="0089081C"/>
    <w:rsid w:val="008920A2"/>
    <w:rsid w:val="00892E38"/>
    <w:rsid w:val="00895A04"/>
    <w:rsid w:val="008A05B7"/>
    <w:rsid w:val="008A11C6"/>
    <w:rsid w:val="008A5E32"/>
    <w:rsid w:val="008B14AD"/>
    <w:rsid w:val="008B44C8"/>
    <w:rsid w:val="008B55A1"/>
    <w:rsid w:val="008B6A3A"/>
    <w:rsid w:val="008B7972"/>
    <w:rsid w:val="008C05E8"/>
    <w:rsid w:val="008C15D4"/>
    <w:rsid w:val="008C33CA"/>
    <w:rsid w:val="008C6199"/>
    <w:rsid w:val="008C6CBB"/>
    <w:rsid w:val="008D0BF1"/>
    <w:rsid w:val="008D18EB"/>
    <w:rsid w:val="008D2939"/>
    <w:rsid w:val="008D79C4"/>
    <w:rsid w:val="008E3789"/>
    <w:rsid w:val="008E3A18"/>
    <w:rsid w:val="008E4BDE"/>
    <w:rsid w:val="008E5533"/>
    <w:rsid w:val="008E5AD0"/>
    <w:rsid w:val="008F1310"/>
    <w:rsid w:val="008F3E66"/>
    <w:rsid w:val="008F4CB7"/>
    <w:rsid w:val="008F517A"/>
    <w:rsid w:val="008F53C9"/>
    <w:rsid w:val="008F5520"/>
    <w:rsid w:val="008F7339"/>
    <w:rsid w:val="00900432"/>
    <w:rsid w:val="00901F79"/>
    <w:rsid w:val="00907ADB"/>
    <w:rsid w:val="00912501"/>
    <w:rsid w:val="00912BA2"/>
    <w:rsid w:val="00921E4C"/>
    <w:rsid w:val="009240F9"/>
    <w:rsid w:val="00927CD9"/>
    <w:rsid w:val="00927D18"/>
    <w:rsid w:val="00930A7F"/>
    <w:rsid w:val="00935B61"/>
    <w:rsid w:val="00936F2F"/>
    <w:rsid w:val="009429AC"/>
    <w:rsid w:val="00942F71"/>
    <w:rsid w:val="00943102"/>
    <w:rsid w:val="00945E77"/>
    <w:rsid w:val="00950947"/>
    <w:rsid w:val="00953353"/>
    <w:rsid w:val="00953502"/>
    <w:rsid w:val="0095427E"/>
    <w:rsid w:val="0095500D"/>
    <w:rsid w:val="009578C5"/>
    <w:rsid w:val="00957A15"/>
    <w:rsid w:val="00960C0E"/>
    <w:rsid w:val="00963497"/>
    <w:rsid w:val="00967352"/>
    <w:rsid w:val="00967D5E"/>
    <w:rsid w:val="00970107"/>
    <w:rsid w:val="00971B7D"/>
    <w:rsid w:val="00971E48"/>
    <w:rsid w:val="00974B66"/>
    <w:rsid w:val="00975787"/>
    <w:rsid w:val="0098098F"/>
    <w:rsid w:val="0098694F"/>
    <w:rsid w:val="00991B5D"/>
    <w:rsid w:val="00995DB0"/>
    <w:rsid w:val="009A0445"/>
    <w:rsid w:val="009A0B17"/>
    <w:rsid w:val="009A37B1"/>
    <w:rsid w:val="009A44C1"/>
    <w:rsid w:val="009A60A0"/>
    <w:rsid w:val="009B1600"/>
    <w:rsid w:val="009B23BB"/>
    <w:rsid w:val="009B5A89"/>
    <w:rsid w:val="009B5BE0"/>
    <w:rsid w:val="009B7A05"/>
    <w:rsid w:val="009C4CA8"/>
    <w:rsid w:val="009C57D0"/>
    <w:rsid w:val="009C68F2"/>
    <w:rsid w:val="009C76B6"/>
    <w:rsid w:val="009C7997"/>
    <w:rsid w:val="009D0248"/>
    <w:rsid w:val="009D433D"/>
    <w:rsid w:val="009D5217"/>
    <w:rsid w:val="009D60D5"/>
    <w:rsid w:val="009D769D"/>
    <w:rsid w:val="009E0053"/>
    <w:rsid w:val="009E076D"/>
    <w:rsid w:val="009E2846"/>
    <w:rsid w:val="009E3BE0"/>
    <w:rsid w:val="009E45F4"/>
    <w:rsid w:val="009F2825"/>
    <w:rsid w:val="009F315B"/>
    <w:rsid w:val="009F54CB"/>
    <w:rsid w:val="00A01396"/>
    <w:rsid w:val="00A02992"/>
    <w:rsid w:val="00A07188"/>
    <w:rsid w:val="00A0760A"/>
    <w:rsid w:val="00A131BF"/>
    <w:rsid w:val="00A14C52"/>
    <w:rsid w:val="00A15CB7"/>
    <w:rsid w:val="00A17358"/>
    <w:rsid w:val="00A17DE4"/>
    <w:rsid w:val="00A211B2"/>
    <w:rsid w:val="00A21557"/>
    <w:rsid w:val="00A21E2E"/>
    <w:rsid w:val="00A22601"/>
    <w:rsid w:val="00A227B0"/>
    <w:rsid w:val="00A230BB"/>
    <w:rsid w:val="00A248D0"/>
    <w:rsid w:val="00A33864"/>
    <w:rsid w:val="00A37602"/>
    <w:rsid w:val="00A4098C"/>
    <w:rsid w:val="00A4474C"/>
    <w:rsid w:val="00A47437"/>
    <w:rsid w:val="00A516D5"/>
    <w:rsid w:val="00A52D0B"/>
    <w:rsid w:val="00A55CB0"/>
    <w:rsid w:val="00A55DC3"/>
    <w:rsid w:val="00A5634B"/>
    <w:rsid w:val="00A617C9"/>
    <w:rsid w:val="00A61AFD"/>
    <w:rsid w:val="00A70ACF"/>
    <w:rsid w:val="00A72B0A"/>
    <w:rsid w:val="00A730AF"/>
    <w:rsid w:val="00A7423B"/>
    <w:rsid w:val="00A75EDF"/>
    <w:rsid w:val="00A76BF0"/>
    <w:rsid w:val="00A77121"/>
    <w:rsid w:val="00A77AEB"/>
    <w:rsid w:val="00A813DE"/>
    <w:rsid w:val="00A90BA7"/>
    <w:rsid w:val="00A9135F"/>
    <w:rsid w:val="00A91B19"/>
    <w:rsid w:val="00A93B6F"/>
    <w:rsid w:val="00A93D59"/>
    <w:rsid w:val="00A9430D"/>
    <w:rsid w:val="00A94491"/>
    <w:rsid w:val="00A94D51"/>
    <w:rsid w:val="00AA105A"/>
    <w:rsid w:val="00AA1198"/>
    <w:rsid w:val="00AA1A7E"/>
    <w:rsid w:val="00AA240A"/>
    <w:rsid w:val="00AA253E"/>
    <w:rsid w:val="00AA34F0"/>
    <w:rsid w:val="00AA4083"/>
    <w:rsid w:val="00AA4BE1"/>
    <w:rsid w:val="00AA55DD"/>
    <w:rsid w:val="00AB1C80"/>
    <w:rsid w:val="00AB2943"/>
    <w:rsid w:val="00AB3889"/>
    <w:rsid w:val="00AB3DA8"/>
    <w:rsid w:val="00AB5C8F"/>
    <w:rsid w:val="00AB6721"/>
    <w:rsid w:val="00AB7899"/>
    <w:rsid w:val="00AC3064"/>
    <w:rsid w:val="00AC3C71"/>
    <w:rsid w:val="00AC489D"/>
    <w:rsid w:val="00AC5294"/>
    <w:rsid w:val="00AC5F56"/>
    <w:rsid w:val="00AC6321"/>
    <w:rsid w:val="00AC7D85"/>
    <w:rsid w:val="00AD1F84"/>
    <w:rsid w:val="00AD38F7"/>
    <w:rsid w:val="00AD5FBA"/>
    <w:rsid w:val="00AD6CB9"/>
    <w:rsid w:val="00AD7498"/>
    <w:rsid w:val="00AE0F9D"/>
    <w:rsid w:val="00AE1DBF"/>
    <w:rsid w:val="00AE2388"/>
    <w:rsid w:val="00AE31EF"/>
    <w:rsid w:val="00AF21B7"/>
    <w:rsid w:val="00AF67ED"/>
    <w:rsid w:val="00AF68B3"/>
    <w:rsid w:val="00B00573"/>
    <w:rsid w:val="00B02444"/>
    <w:rsid w:val="00B059FC"/>
    <w:rsid w:val="00B05E0D"/>
    <w:rsid w:val="00B10D35"/>
    <w:rsid w:val="00B13050"/>
    <w:rsid w:val="00B15DE7"/>
    <w:rsid w:val="00B16A8E"/>
    <w:rsid w:val="00B16E6C"/>
    <w:rsid w:val="00B17E07"/>
    <w:rsid w:val="00B2103A"/>
    <w:rsid w:val="00B21342"/>
    <w:rsid w:val="00B2775A"/>
    <w:rsid w:val="00B30408"/>
    <w:rsid w:val="00B357CA"/>
    <w:rsid w:val="00B420DF"/>
    <w:rsid w:val="00B4506D"/>
    <w:rsid w:val="00B45BBD"/>
    <w:rsid w:val="00B502FF"/>
    <w:rsid w:val="00B51C49"/>
    <w:rsid w:val="00B5543D"/>
    <w:rsid w:val="00B56DD1"/>
    <w:rsid w:val="00B623BE"/>
    <w:rsid w:val="00B6501A"/>
    <w:rsid w:val="00B660D4"/>
    <w:rsid w:val="00B66465"/>
    <w:rsid w:val="00B6722E"/>
    <w:rsid w:val="00B7150C"/>
    <w:rsid w:val="00B7329B"/>
    <w:rsid w:val="00B73383"/>
    <w:rsid w:val="00B74741"/>
    <w:rsid w:val="00B80125"/>
    <w:rsid w:val="00B821DE"/>
    <w:rsid w:val="00B845FA"/>
    <w:rsid w:val="00B92FF9"/>
    <w:rsid w:val="00B93B72"/>
    <w:rsid w:val="00B97A91"/>
    <w:rsid w:val="00BA1C23"/>
    <w:rsid w:val="00BA677C"/>
    <w:rsid w:val="00BA7120"/>
    <w:rsid w:val="00BB04DB"/>
    <w:rsid w:val="00BB320C"/>
    <w:rsid w:val="00BB3E70"/>
    <w:rsid w:val="00BB608B"/>
    <w:rsid w:val="00BB79BA"/>
    <w:rsid w:val="00BC06F5"/>
    <w:rsid w:val="00BC1753"/>
    <w:rsid w:val="00BC2755"/>
    <w:rsid w:val="00BC2910"/>
    <w:rsid w:val="00BC3496"/>
    <w:rsid w:val="00BC5D08"/>
    <w:rsid w:val="00BD0F83"/>
    <w:rsid w:val="00BD166E"/>
    <w:rsid w:val="00BE036F"/>
    <w:rsid w:val="00BE3362"/>
    <w:rsid w:val="00BE586F"/>
    <w:rsid w:val="00BE71D2"/>
    <w:rsid w:val="00BE7547"/>
    <w:rsid w:val="00BF1FD0"/>
    <w:rsid w:val="00BF32A7"/>
    <w:rsid w:val="00BF4294"/>
    <w:rsid w:val="00BF6F4C"/>
    <w:rsid w:val="00BF79B5"/>
    <w:rsid w:val="00BF7F6B"/>
    <w:rsid w:val="00C12480"/>
    <w:rsid w:val="00C12FC2"/>
    <w:rsid w:val="00C139B0"/>
    <w:rsid w:val="00C16E89"/>
    <w:rsid w:val="00C1718C"/>
    <w:rsid w:val="00C209DD"/>
    <w:rsid w:val="00C307C3"/>
    <w:rsid w:val="00C32159"/>
    <w:rsid w:val="00C33C42"/>
    <w:rsid w:val="00C34480"/>
    <w:rsid w:val="00C416B6"/>
    <w:rsid w:val="00C41ACA"/>
    <w:rsid w:val="00C4371E"/>
    <w:rsid w:val="00C45A24"/>
    <w:rsid w:val="00C466E1"/>
    <w:rsid w:val="00C50818"/>
    <w:rsid w:val="00C50900"/>
    <w:rsid w:val="00C52234"/>
    <w:rsid w:val="00C530CF"/>
    <w:rsid w:val="00C563EB"/>
    <w:rsid w:val="00C627D4"/>
    <w:rsid w:val="00C6296E"/>
    <w:rsid w:val="00C6381F"/>
    <w:rsid w:val="00C6554A"/>
    <w:rsid w:val="00C745F5"/>
    <w:rsid w:val="00C75964"/>
    <w:rsid w:val="00C75F32"/>
    <w:rsid w:val="00C76133"/>
    <w:rsid w:val="00C767A0"/>
    <w:rsid w:val="00C82BC6"/>
    <w:rsid w:val="00C83286"/>
    <w:rsid w:val="00C84009"/>
    <w:rsid w:val="00C90D2D"/>
    <w:rsid w:val="00C92416"/>
    <w:rsid w:val="00C92CFE"/>
    <w:rsid w:val="00C92EE3"/>
    <w:rsid w:val="00C97C8F"/>
    <w:rsid w:val="00CA3ACC"/>
    <w:rsid w:val="00CA4099"/>
    <w:rsid w:val="00CA4283"/>
    <w:rsid w:val="00CA567E"/>
    <w:rsid w:val="00CA58D3"/>
    <w:rsid w:val="00CB4573"/>
    <w:rsid w:val="00CC26A9"/>
    <w:rsid w:val="00CC406E"/>
    <w:rsid w:val="00CC7D44"/>
    <w:rsid w:val="00CD1DAA"/>
    <w:rsid w:val="00CD2B88"/>
    <w:rsid w:val="00CD32E3"/>
    <w:rsid w:val="00CD33C1"/>
    <w:rsid w:val="00CD3BDE"/>
    <w:rsid w:val="00CD4FAF"/>
    <w:rsid w:val="00CD5C81"/>
    <w:rsid w:val="00CD7BC7"/>
    <w:rsid w:val="00CE074D"/>
    <w:rsid w:val="00CE101B"/>
    <w:rsid w:val="00CE57A9"/>
    <w:rsid w:val="00CE5C81"/>
    <w:rsid w:val="00CF07C6"/>
    <w:rsid w:val="00CF16DE"/>
    <w:rsid w:val="00CF67AE"/>
    <w:rsid w:val="00D018B1"/>
    <w:rsid w:val="00D01EDF"/>
    <w:rsid w:val="00D02D71"/>
    <w:rsid w:val="00D03080"/>
    <w:rsid w:val="00D0314C"/>
    <w:rsid w:val="00D03A9D"/>
    <w:rsid w:val="00D06F12"/>
    <w:rsid w:val="00D07054"/>
    <w:rsid w:val="00D111F4"/>
    <w:rsid w:val="00D137D3"/>
    <w:rsid w:val="00D162D0"/>
    <w:rsid w:val="00D1639A"/>
    <w:rsid w:val="00D26416"/>
    <w:rsid w:val="00D27BEA"/>
    <w:rsid w:val="00D30B5F"/>
    <w:rsid w:val="00D30DB0"/>
    <w:rsid w:val="00D3156A"/>
    <w:rsid w:val="00D32469"/>
    <w:rsid w:val="00D3264B"/>
    <w:rsid w:val="00D463F8"/>
    <w:rsid w:val="00D4681A"/>
    <w:rsid w:val="00D46C21"/>
    <w:rsid w:val="00D504D4"/>
    <w:rsid w:val="00D50E39"/>
    <w:rsid w:val="00D56E48"/>
    <w:rsid w:val="00D6292D"/>
    <w:rsid w:val="00D63076"/>
    <w:rsid w:val="00D64093"/>
    <w:rsid w:val="00D73134"/>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28FF"/>
    <w:rsid w:val="00D95B9E"/>
    <w:rsid w:val="00DA1155"/>
    <w:rsid w:val="00DA486D"/>
    <w:rsid w:val="00DB057C"/>
    <w:rsid w:val="00DB2C54"/>
    <w:rsid w:val="00DB6C2D"/>
    <w:rsid w:val="00DB7192"/>
    <w:rsid w:val="00DC0CDB"/>
    <w:rsid w:val="00DC1387"/>
    <w:rsid w:val="00DC55A3"/>
    <w:rsid w:val="00DD13E5"/>
    <w:rsid w:val="00DD3058"/>
    <w:rsid w:val="00DD56C7"/>
    <w:rsid w:val="00DE3AEB"/>
    <w:rsid w:val="00DE3CB2"/>
    <w:rsid w:val="00DE60BE"/>
    <w:rsid w:val="00DF067C"/>
    <w:rsid w:val="00DF08A8"/>
    <w:rsid w:val="00DF08AA"/>
    <w:rsid w:val="00E00989"/>
    <w:rsid w:val="00E01118"/>
    <w:rsid w:val="00E011E6"/>
    <w:rsid w:val="00E02D60"/>
    <w:rsid w:val="00E07BCF"/>
    <w:rsid w:val="00E11207"/>
    <w:rsid w:val="00E113A3"/>
    <w:rsid w:val="00E1267E"/>
    <w:rsid w:val="00E130C7"/>
    <w:rsid w:val="00E14716"/>
    <w:rsid w:val="00E162E5"/>
    <w:rsid w:val="00E26228"/>
    <w:rsid w:val="00E31239"/>
    <w:rsid w:val="00E31F01"/>
    <w:rsid w:val="00E3551A"/>
    <w:rsid w:val="00E47164"/>
    <w:rsid w:val="00E536E3"/>
    <w:rsid w:val="00E53A80"/>
    <w:rsid w:val="00E5407C"/>
    <w:rsid w:val="00E54215"/>
    <w:rsid w:val="00E54282"/>
    <w:rsid w:val="00E55CC3"/>
    <w:rsid w:val="00E57983"/>
    <w:rsid w:val="00E57B44"/>
    <w:rsid w:val="00E60EC3"/>
    <w:rsid w:val="00E62345"/>
    <w:rsid w:val="00E6333B"/>
    <w:rsid w:val="00E648BC"/>
    <w:rsid w:val="00E64990"/>
    <w:rsid w:val="00E665F6"/>
    <w:rsid w:val="00E72B2A"/>
    <w:rsid w:val="00E72BBA"/>
    <w:rsid w:val="00E90189"/>
    <w:rsid w:val="00E9055F"/>
    <w:rsid w:val="00E910F0"/>
    <w:rsid w:val="00E928EA"/>
    <w:rsid w:val="00E94513"/>
    <w:rsid w:val="00E94E6E"/>
    <w:rsid w:val="00E95F1E"/>
    <w:rsid w:val="00E961CE"/>
    <w:rsid w:val="00E97743"/>
    <w:rsid w:val="00EA22C2"/>
    <w:rsid w:val="00EA7E0A"/>
    <w:rsid w:val="00EB01BB"/>
    <w:rsid w:val="00EB5252"/>
    <w:rsid w:val="00EB675F"/>
    <w:rsid w:val="00EB700D"/>
    <w:rsid w:val="00EB71BE"/>
    <w:rsid w:val="00EB7D0D"/>
    <w:rsid w:val="00EC16D9"/>
    <w:rsid w:val="00EC2674"/>
    <w:rsid w:val="00EC3B66"/>
    <w:rsid w:val="00EC3F28"/>
    <w:rsid w:val="00EC6ABD"/>
    <w:rsid w:val="00ED205E"/>
    <w:rsid w:val="00ED315F"/>
    <w:rsid w:val="00ED423F"/>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4AA"/>
    <w:rsid w:val="00F0612A"/>
    <w:rsid w:val="00F063FE"/>
    <w:rsid w:val="00F076BD"/>
    <w:rsid w:val="00F13D63"/>
    <w:rsid w:val="00F15233"/>
    <w:rsid w:val="00F15ACF"/>
    <w:rsid w:val="00F2245F"/>
    <w:rsid w:val="00F229A7"/>
    <w:rsid w:val="00F22C2D"/>
    <w:rsid w:val="00F2412D"/>
    <w:rsid w:val="00F27271"/>
    <w:rsid w:val="00F27418"/>
    <w:rsid w:val="00F3501E"/>
    <w:rsid w:val="00F37DCA"/>
    <w:rsid w:val="00F37E8E"/>
    <w:rsid w:val="00F40EBD"/>
    <w:rsid w:val="00F429F5"/>
    <w:rsid w:val="00F4356C"/>
    <w:rsid w:val="00F440E7"/>
    <w:rsid w:val="00F447B9"/>
    <w:rsid w:val="00F46186"/>
    <w:rsid w:val="00F47A3C"/>
    <w:rsid w:val="00F50166"/>
    <w:rsid w:val="00F50C5A"/>
    <w:rsid w:val="00F51D05"/>
    <w:rsid w:val="00F53AB9"/>
    <w:rsid w:val="00F53E5C"/>
    <w:rsid w:val="00F542E5"/>
    <w:rsid w:val="00F55514"/>
    <w:rsid w:val="00F577D9"/>
    <w:rsid w:val="00F607C5"/>
    <w:rsid w:val="00F61954"/>
    <w:rsid w:val="00F65FC0"/>
    <w:rsid w:val="00F6773F"/>
    <w:rsid w:val="00F7166A"/>
    <w:rsid w:val="00F71CFA"/>
    <w:rsid w:val="00F74A9F"/>
    <w:rsid w:val="00F74BDC"/>
    <w:rsid w:val="00F825CF"/>
    <w:rsid w:val="00F90EBD"/>
    <w:rsid w:val="00F91290"/>
    <w:rsid w:val="00F9494F"/>
    <w:rsid w:val="00F95D28"/>
    <w:rsid w:val="00F969C5"/>
    <w:rsid w:val="00F96CE1"/>
    <w:rsid w:val="00FA0249"/>
    <w:rsid w:val="00FA0D52"/>
    <w:rsid w:val="00FA3B77"/>
    <w:rsid w:val="00FA54E7"/>
    <w:rsid w:val="00FA5928"/>
    <w:rsid w:val="00FA7573"/>
    <w:rsid w:val="00FB4F46"/>
    <w:rsid w:val="00FB5859"/>
    <w:rsid w:val="00FB5AB7"/>
    <w:rsid w:val="00FB5BD3"/>
    <w:rsid w:val="00FB625C"/>
    <w:rsid w:val="00FB6F86"/>
    <w:rsid w:val="00FC08B9"/>
    <w:rsid w:val="00FC2FB5"/>
    <w:rsid w:val="00FC4FB5"/>
    <w:rsid w:val="00FC740B"/>
    <w:rsid w:val="00FC783B"/>
    <w:rsid w:val="00FC78E2"/>
    <w:rsid w:val="00FD14C0"/>
    <w:rsid w:val="00FD645D"/>
    <w:rsid w:val="00FE223E"/>
    <w:rsid w:val="00FE2618"/>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06E21"/>
  <w15:chartTrackingRefBased/>
  <w15:docId w15:val="{3198E9B0-D327-46A7-8BA9-ECD635B0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 w:type="paragraph" w:customStyle="1" w:styleId="pageBlanc">
    <w:name w:val="pageBlanc"/>
    <w:link w:val="pageBlancCar"/>
    <w:autoRedefine/>
    <w:qFormat/>
    <w:rsid w:val="003E137E"/>
    <w:rPr>
      <w:caps/>
      <w:sz w:val="24"/>
    </w:rPr>
  </w:style>
  <w:style w:type="paragraph" w:styleId="TM4">
    <w:name w:val="toc 4"/>
    <w:basedOn w:val="Normal"/>
    <w:next w:val="Normal"/>
    <w:autoRedefine/>
    <w:uiPriority w:val="39"/>
    <w:unhideWhenUsed/>
    <w:rsid w:val="008F4CB7"/>
    <w:pPr>
      <w:spacing w:after="100"/>
      <w:ind w:left="720"/>
    </w:pPr>
  </w:style>
  <w:style w:type="character" w:customStyle="1" w:styleId="pageBlancCar">
    <w:name w:val="pageBlanc Car"/>
    <w:basedOn w:val="PieddepageCar"/>
    <w:link w:val="pageBlanc"/>
    <w:rsid w:val="003E137E"/>
    <w:rPr>
      <w:caps/>
      <w:sz w:val="24"/>
    </w:rPr>
  </w:style>
  <w:style w:type="paragraph" w:styleId="Sansinterligne">
    <w:name w:val="No Spacing"/>
    <w:link w:val="SansinterligneCar"/>
    <w:uiPriority w:val="1"/>
    <w:qFormat/>
    <w:rsid w:val="003E137E"/>
    <w:pPr>
      <w:spacing w:before="0" w:after="0" w:line="240" w:lineRule="auto"/>
    </w:pPr>
    <w:rPr>
      <w:rFonts w:eastAsiaTheme="minorEastAsia"/>
      <w:color w:val="auto"/>
      <w:lang w:eastAsia="fr-FR"/>
    </w:rPr>
  </w:style>
  <w:style w:type="character" w:customStyle="1" w:styleId="SansinterligneCar">
    <w:name w:val="Sans interligne Car"/>
    <w:basedOn w:val="Policepardfaut"/>
    <w:link w:val="Sansinterligne"/>
    <w:uiPriority w:val="1"/>
    <w:rsid w:val="003E137E"/>
    <w:rPr>
      <w:rFonts w:eastAsiaTheme="minorEastAsia"/>
      <w:color w:val="auto"/>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5.png"/><Relationship Id="rId76" Type="http://schemas.openxmlformats.org/officeDocument/2006/relationships/image" Target="media/image63.jp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i-msdn.sec.s-msft.com/dynimg/IC407784.png" TargetMode="External"/><Relationship Id="rId56" Type="http://schemas.openxmlformats.org/officeDocument/2006/relationships/image" Target="media/image44.png"/><Relationship Id="rId64" Type="http://schemas.openxmlformats.org/officeDocument/2006/relationships/hyperlink" Target="http://www.agivetta.com/images/cspo-1.png" TargetMode="External"/><Relationship Id="rId69" Type="http://schemas.openxmlformats.org/officeDocument/2006/relationships/image" Target="media/image56.png"/><Relationship Id="rId77" Type="http://schemas.openxmlformats.org/officeDocument/2006/relationships/image" Target="media/image64.jp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9.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jp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_rels/footnotes.xml.rels><?xml version="1.0" encoding="UTF-8" standalone="yes"?>
<Relationships xmlns="http://schemas.openxmlformats.org/package/2006/relationships"><Relationship Id="rId8" Type="http://schemas.openxmlformats.org/officeDocument/2006/relationships/hyperlink" Target="http://www.arolla.fr/blog/2015/09/pourquoi-tester/" TargetMode="External"/><Relationship Id="rId13" Type="http://schemas.openxmlformats.org/officeDocument/2006/relationships/hyperlink" Target="https://www.codingame.com/work/fr/solutions/tests-de-programmation" TargetMode="External"/><Relationship Id="rId18" Type="http://schemas.openxmlformats.org/officeDocument/2006/relationships/hyperlink" Target="https://umangsoftware.wordpress.com/2014/06/17/agile-vs-waterfall-software-development-methodologies/" TargetMode="External"/><Relationship Id="rId3" Type="http://schemas.openxmlformats.org/officeDocument/2006/relationships/hyperlink" Target="https://www.gymglish.com/fr/" TargetMode="External"/><Relationship Id="rId21" Type="http://schemas.openxmlformats.org/officeDocument/2006/relationships/hyperlink" Target="https://www.mountaingoatsoftware.com/agile/scrum/roles/product-owner" TargetMode="External"/><Relationship Id="rId7" Type="http://schemas.openxmlformats.org/officeDocument/2006/relationships/hyperlink" Target="https://developer.mozilla.org/fr/docs/Web/JavaScript/Reference/Fonctions/Fonctions_fl%C3%A9ch%C3%A9es" TargetMode="External"/><Relationship Id="rId12" Type="http://schemas.openxmlformats.org/officeDocument/2006/relationships/hyperlink" Target="https://www.codingame.com/start" TargetMode="External"/><Relationship Id="rId17" Type="http://schemas.openxmlformats.org/officeDocument/2006/relationships/hyperlink" Target="https://umangsoftware.wordpress.com/2014/06/17/agile-vs-waterfall-software-development-methodologies/" TargetMode="External"/><Relationship Id="rId25" Type="http://schemas.openxmlformats.org/officeDocument/2006/relationships/hyperlink" Target="http://annuaire.action-sociale.org/etablissements/adultes-handicapes/etablissement-et-service-d-aide-par-le-travail--e-s-a-t---246.html" TargetMode="External"/><Relationship Id="rId2" Type="http://schemas.openxmlformats.org/officeDocument/2006/relationships/hyperlink" Target="http://www.surgeonsim.com/surgeon-simulator-er/" TargetMode="External"/><Relationship Id="rId16" Type="http://schemas.openxmlformats.org/officeDocument/2006/relationships/hyperlink" Target="http://exclusiverh.com/articles/test-recrutement/par-le-jeu-codingame-federe-260-000-developpeurs.htm" TargetMode="External"/><Relationship Id="rId20" Type="http://schemas.openxmlformats.org/officeDocument/2006/relationships/hyperlink" Target="http://www.agivetta.com/cspo-certified-scrum-product-owner-training.php"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msdn.microsoft.com/en-us/library/ff709839.aspx" TargetMode="External"/><Relationship Id="rId11" Type="http://schemas.openxmlformats.org/officeDocument/2006/relationships/hyperlink" Target="https://fr.wikipedia.org/wiki/Extreme_programming" TargetMode="External"/><Relationship Id="rId24" Type="http://schemas.openxmlformats.org/officeDocument/2006/relationships/hyperlink" Target="http://www.certivea.fr/offres/certification-nf-hqe-batiments-tertiaires-neuf-ou-renovation"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cned.fr/le-cned/institution/missions-cned/" TargetMode="External"/><Relationship Id="rId23" Type="http://schemas.openxmlformats.org/officeDocument/2006/relationships/hyperlink" Target="http://www.agilaction.com/quel-est-le-role-du-scrum-master/" TargetMode="External"/><Relationship Id="rId10" Type="http://schemas.openxmlformats.org/officeDocument/2006/relationships/hyperlink" Target="http://simcap.github.io/coffeemachine/" TargetMode="External"/><Relationship Id="rId19" Type="http://schemas.openxmlformats.org/officeDocument/2006/relationships/hyperlink" Target="http://www.agiliste.fr/introduction-methodes-agiles/"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fr.wikipedia.org/wiki/Test_driven_development" TargetMode="External"/><Relationship Id="rId14" Type="http://schemas.openxmlformats.org/officeDocument/2006/relationships/hyperlink" Target="http://www.realite-virtuelle.com/armee-britannique-experience-vr-0708" TargetMode="External"/><Relationship Id="rId22" Type="http://schemas.openxmlformats.org/officeDocument/2006/relationships/hyperlink" Target="https://www.unow.fr/blog/gestion-de-projet-agilite/product-backlog-scru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B65845DA-5EC2-442B-B4BD-5FDB36F34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164</TotalTime>
  <Pages>75</Pages>
  <Words>14064</Words>
  <Characters>77354</Characters>
  <Application>Microsoft Office Word</Application>
  <DocSecurity>0</DocSecurity>
  <Lines>644</Lines>
  <Paragraphs>182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67</cp:revision>
  <cp:lastPrinted>2017-08-21T15:09:00Z</cp:lastPrinted>
  <dcterms:created xsi:type="dcterms:W3CDTF">2017-08-21T15:09:00Z</dcterms:created>
  <dcterms:modified xsi:type="dcterms:W3CDTF">2017-08-21T19:59:00Z</dcterms:modified>
</cp:coreProperties>
</file>