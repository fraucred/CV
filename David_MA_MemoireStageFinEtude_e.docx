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6976"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8000"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bl>
    <w:p w:rsidR="00FC0EA2" w:rsidRDefault="00FC0EA2" w:rsidP="00446046">
      <w:pPr>
        <w:pStyle w:val="pageBlanc"/>
        <w:sectPr w:rsidR="00FC0EA2" w:rsidSect="00513FD8">
          <w:headerReference w:type="default" r:id="rId10"/>
          <w:footerReference w:type="default" r:id="rId11"/>
          <w:footerReference w:type="first" r:id="rId12"/>
          <w:pgSz w:w="11906" w:h="16838" w:code="9"/>
          <w:pgMar w:top="1417" w:right="1417" w:bottom="1417" w:left="1417" w:header="720" w:footer="720" w:gutter="0"/>
          <w:pgNumType w:start="0"/>
          <w:cols w:space="720"/>
          <w:titlePg/>
          <w:docGrid w:linePitch="360"/>
        </w:sect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FC0EA2" w:rsidRDefault="00FC0EA2" w:rsidP="00446046">
      <w:pPr>
        <w:pStyle w:val="pageBlanc"/>
        <w:sectPr w:rsidR="00FC0EA2" w:rsidSect="00281F0D">
          <w:pgSz w:w="11906" w:h="16838" w:code="9"/>
          <w:pgMar w:top="1417" w:right="1417" w:bottom="1417" w:left="1417" w:header="720" w:footer="720" w:gutter="0"/>
          <w:pgNumType w:start="0"/>
          <w:cols w:space="720"/>
          <w:titlePg/>
          <w:docGrid w:linePitch="360"/>
        </w:sectPr>
      </w:pP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327D94"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181745" w:history="1">
            <w:r w:rsidR="00327D94" w:rsidRPr="008073F4">
              <w:rPr>
                <w:rStyle w:val="Lienhypertexte"/>
                <w:noProof/>
              </w:rPr>
              <w:t>Remerciements</w:t>
            </w:r>
            <w:r w:rsidR="00327D94">
              <w:rPr>
                <w:noProof/>
                <w:webHidden/>
              </w:rPr>
              <w:tab/>
            </w:r>
            <w:r w:rsidR="00327D94">
              <w:rPr>
                <w:noProof/>
                <w:webHidden/>
              </w:rPr>
              <w:fldChar w:fldCharType="begin"/>
            </w:r>
            <w:r w:rsidR="00327D94">
              <w:rPr>
                <w:noProof/>
                <w:webHidden/>
              </w:rPr>
              <w:instrText xml:space="preserve"> PAGEREF _Toc491181745 \h </w:instrText>
            </w:r>
            <w:r w:rsidR="00327D94">
              <w:rPr>
                <w:noProof/>
                <w:webHidden/>
              </w:rPr>
            </w:r>
            <w:r w:rsidR="00327D94">
              <w:rPr>
                <w:noProof/>
                <w:webHidden/>
              </w:rPr>
              <w:fldChar w:fldCharType="separate"/>
            </w:r>
            <w:r w:rsidR="00C911EC">
              <w:rPr>
                <w:noProof/>
                <w:webHidden/>
              </w:rPr>
              <w:t>1</w:t>
            </w:r>
            <w:r w:rsidR="00327D94">
              <w:rPr>
                <w:noProof/>
                <w:webHidden/>
              </w:rPr>
              <w:fldChar w:fldCharType="end"/>
            </w:r>
          </w:hyperlink>
        </w:p>
        <w:p w:rsidR="00327D94" w:rsidRDefault="00327D94">
          <w:pPr>
            <w:pStyle w:val="TM1"/>
            <w:tabs>
              <w:tab w:val="right" w:leader="dot" w:pos="9062"/>
            </w:tabs>
            <w:rPr>
              <w:rFonts w:eastAsiaTheme="minorEastAsia"/>
              <w:noProof/>
              <w:color w:val="auto"/>
              <w:sz w:val="22"/>
              <w:lang w:eastAsia="fr-FR"/>
            </w:rPr>
          </w:pPr>
          <w:hyperlink w:anchor="_Toc491181746" w:history="1">
            <w:r w:rsidRPr="008073F4">
              <w:rPr>
                <w:rStyle w:val="Lienhypertexte"/>
                <w:noProof/>
              </w:rPr>
              <w:t>Résumé analytique</w:t>
            </w:r>
            <w:r>
              <w:rPr>
                <w:noProof/>
                <w:webHidden/>
              </w:rPr>
              <w:tab/>
            </w:r>
            <w:r>
              <w:rPr>
                <w:noProof/>
                <w:webHidden/>
              </w:rPr>
              <w:fldChar w:fldCharType="begin"/>
            </w:r>
            <w:r>
              <w:rPr>
                <w:noProof/>
                <w:webHidden/>
              </w:rPr>
              <w:instrText xml:space="preserve"> PAGEREF _Toc491181746 \h </w:instrText>
            </w:r>
            <w:r>
              <w:rPr>
                <w:noProof/>
                <w:webHidden/>
              </w:rPr>
            </w:r>
            <w:r>
              <w:rPr>
                <w:noProof/>
                <w:webHidden/>
              </w:rPr>
              <w:fldChar w:fldCharType="separate"/>
            </w:r>
            <w:r w:rsidR="00C911EC">
              <w:rPr>
                <w:noProof/>
                <w:webHidden/>
              </w:rPr>
              <w:t>2</w:t>
            </w:r>
            <w:r>
              <w:rPr>
                <w:noProof/>
                <w:webHidden/>
              </w:rPr>
              <w:fldChar w:fldCharType="end"/>
            </w:r>
          </w:hyperlink>
        </w:p>
        <w:p w:rsidR="00327D94" w:rsidRDefault="00327D94">
          <w:pPr>
            <w:pStyle w:val="TM1"/>
            <w:tabs>
              <w:tab w:val="right" w:leader="dot" w:pos="9062"/>
            </w:tabs>
            <w:rPr>
              <w:rFonts w:eastAsiaTheme="minorEastAsia"/>
              <w:noProof/>
              <w:color w:val="auto"/>
              <w:sz w:val="22"/>
              <w:lang w:eastAsia="fr-FR"/>
            </w:rPr>
          </w:pPr>
          <w:hyperlink w:anchor="_Toc491181747" w:history="1">
            <w:r w:rsidRPr="008073F4">
              <w:rPr>
                <w:rStyle w:val="Lienhypertexte"/>
                <w:noProof/>
                <w:lang w:val="en-GB"/>
              </w:rPr>
              <w:t>Executive summary</w:t>
            </w:r>
            <w:r>
              <w:rPr>
                <w:noProof/>
                <w:webHidden/>
              </w:rPr>
              <w:tab/>
            </w:r>
            <w:r>
              <w:rPr>
                <w:noProof/>
                <w:webHidden/>
              </w:rPr>
              <w:fldChar w:fldCharType="begin"/>
            </w:r>
            <w:r>
              <w:rPr>
                <w:noProof/>
                <w:webHidden/>
              </w:rPr>
              <w:instrText xml:space="preserve"> PAGEREF _Toc491181747 \h </w:instrText>
            </w:r>
            <w:r>
              <w:rPr>
                <w:noProof/>
                <w:webHidden/>
              </w:rPr>
            </w:r>
            <w:r>
              <w:rPr>
                <w:noProof/>
                <w:webHidden/>
              </w:rPr>
              <w:fldChar w:fldCharType="separate"/>
            </w:r>
            <w:r w:rsidR="00C911EC">
              <w:rPr>
                <w:noProof/>
                <w:webHidden/>
              </w:rPr>
              <w:t>3</w:t>
            </w:r>
            <w:r>
              <w:rPr>
                <w:noProof/>
                <w:webHidden/>
              </w:rPr>
              <w:fldChar w:fldCharType="end"/>
            </w:r>
          </w:hyperlink>
        </w:p>
        <w:p w:rsidR="00327D94" w:rsidRDefault="00327D94">
          <w:pPr>
            <w:pStyle w:val="TM1"/>
            <w:tabs>
              <w:tab w:val="left" w:pos="440"/>
              <w:tab w:val="right" w:leader="dot" w:pos="9062"/>
            </w:tabs>
            <w:rPr>
              <w:rFonts w:eastAsiaTheme="minorEastAsia"/>
              <w:noProof/>
              <w:color w:val="auto"/>
              <w:sz w:val="22"/>
              <w:lang w:eastAsia="fr-FR"/>
            </w:rPr>
          </w:pPr>
          <w:hyperlink w:anchor="_Toc491181748" w:history="1">
            <w:r w:rsidRPr="008073F4">
              <w:rPr>
                <w:rStyle w:val="Lienhypertexte"/>
                <w:noProof/>
              </w:rPr>
              <w:t>I.</w:t>
            </w:r>
            <w:r>
              <w:rPr>
                <w:rFonts w:eastAsiaTheme="minorEastAsia"/>
                <w:noProof/>
                <w:color w:val="auto"/>
                <w:sz w:val="22"/>
                <w:lang w:eastAsia="fr-FR"/>
              </w:rPr>
              <w:tab/>
            </w:r>
            <w:r w:rsidRPr="008073F4">
              <w:rPr>
                <w:rStyle w:val="Lienhypertexte"/>
                <w:noProof/>
              </w:rPr>
              <w:t>Introduction</w:t>
            </w:r>
            <w:r>
              <w:rPr>
                <w:noProof/>
                <w:webHidden/>
              </w:rPr>
              <w:tab/>
            </w:r>
            <w:r>
              <w:rPr>
                <w:noProof/>
                <w:webHidden/>
              </w:rPr>
              <w:fldChar w:fldCharType="begin"/>
            </w:r>
            <w:r>
              <w:rPr>
                <w:noProof/>
                <w:webHidden/>
              </w:rPr>
              <w:instrText xml:space="preserve"> PAGEREF _Toc491181748 \h </w:instrText>
            </w:r>
            <w:r>
              <w:rPr>
                <w:noProof/>
                <w:webHidden/>
              </w:rPr>
            </w:r>
            <w:r>
              <w:rPr>
                <w:noProof/>
                <w:webHidden/>
              </w:rPr>
              <w:fldChar w:fldCharType="separate"/>
            </w:r>
            <w:r w:rsidR="00C911EC">
              <w:rPr>
                <w:noProof/>
                <w:webHidden/>
              </w:rPr>
              <w:t>4</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49" w:history="1">
            <w:r w:rsidRPr="008073F4">
              <w:rPr>
                <w:rStyle w:val="Lienhypertexte"/>
                <w:noProof/>
              </w:rPr>
              <w:t>a)</w:t>
            </w:r>
            <w:r>
              <w:rPr>
                <w:rFonts w:eastAsiaTheme="minorEastAsia"/>
                <w:noProof/>
                <w:color w:val="auto"/>
                <w:sz w:val="22"/>
                <w:lang w:eastAsia="fr-FR"/>
              </w:rPr>
              <w:tab/>
            </w:r>
            <w:r w:rsidRPr="008073F4">
              <w:rPr>
                <w:rStyle w:val="Lienhypertexte"/>
                <w:noProof/>
              </w:rPr>
              <w:t>Entreprise d’accueil</w:t>
            </w:r>
            <w:r>
              <w:rPr>
                <w:noProof/>
                <w:webHidden/>
              </w:rPr>
              <w:tab/>
            </w:r>
            <w:r>
              <w:rPr>
                <w:noProof/>
                <w:webHidden/>
              </w:rPr>
              <w:fldChar w:fldCharType="begin"/>
            </w:r>
            <w:r>
              <w:rPr>
                <w:noProof/>
                <w:webHidden/>
              </w:rPr>
              <w:instrText xml:space="preserve"> PAGEREF _Toc491181749 \h </w:instrText>
            </w:r>
            <w:r>
              <w:rPr>
                <w:noProof/>
                <w:webHidden/>
              </w:rPr>
            </w:r>
            <w:r>
              <w:rPr>
                <w:noProof/>
                <w:webHidden/>
              </w:rPr>
              <w:fldChar w:fldCharType="separate"/>
            </w:r>
            <w:r w:rsidR="00C911EC">
              <w:rPr>
                <w:noProof/>
                <w:webHidden/>
              </w:rPr>
              <w:t>5</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50" w:history="1">
            <w:r w:rsidRPr="008073F4">
              <w:rPr>
                <w:rStyle w:val="Lienhypertexte"/>
                <w:noProof/>
              </w:rPr>
              <w:t>b)</w:t>
            </w:r>
            <w:r>
              <w:rPr>
                <w:rFonts w:eastAsiaTheme="minorEastAsia"/>
                <w:noProof/>
                <w:color w:val="auto"/>
                <w:sz w:val="22"/>
                <w:lang w:eastAsia="fr-FR"/>
              </w:rPr>
              <w:tab/>
            </w:r>
            <w:r w:rsidRPr="008073F4">
              <w:rPr>
                <w:rStyle w:val="Lienhypertexte"/>
                <w:noProof/>
              </w:rPr>
              <w:t>Contexte projet</w:t>
            </w:r>
            <w:r>
              <w:rPr>
                <w:noProof/>
                <w:webHidden/>
              </w:rPr>
              <w:tab/>
            </w:r>
            <w:r>
              <w:rPr>
                <w:noProof/>
                <w:webHidden/>
              </w:rPr>
              <w:fldChar w:fldCharType="begin"/>
            </w:r>
            <w:r>
              <w:rPr>
                <w:noProof/>
                <w:webHidden/>
              </w:rPr>
              <w:instrText xml:space="preserve"> PAGEREF _Toc491181750 \h </w:instrText>
            </w:r>
            <w:r>
              <w:rPr>
                <w:noProof/>
                <w:webHidden/>
              </w:rPr>
            </w:r>
            <w:r>
              <w:rPr>
                <w:noProof/>
                <w:webHidden/>
              </w:rPr>
              <w:fldChar w:fldCharType="separate"/>
            </w:r>
            <w:r w:rsidR="00C911EC">
              <w:rPr>
                <w:noProof/>
                <w:webHidden/>
              </w:rPr>
              <w:t>8</w:t>
            </w:r>
            <w:r>
              <w:rPr>
                <w:noProof/>
                <w:webHidden/>
              </w:rPr>
              <w:fldChar w:fldCharType="end"/>
            </w:r>
          </w:hyperlink>
        </w:p>
        <w:p w:rsidR="00327D94" w:rsidRDefault="00327D94">
          <w:pPr>
            <w:pStyle w:val="TM1"/>
            <w:tabs>
              <w:tab w:val="left" w:pos="440"/>
              <w:tab w:val="right" w:leader="dot" w:pos="9062"/>
            </w:tabs>
            <w:rPr>
              <w:rFonts w:eastAsiaTheme="minorEastAsia"/>
              <w:noProof/>
              <w:color w:val="auto"/>
              <w:sz w:val="22"/>
              <w:lang w:eastAsia="fr-FR"/>
            </w:rPr>
          </w:pPr>
          <w:hyperlink w:anchor="_Toc491181751" w:history="1">
            <w:r w:rsidRPr="008073F4">
              <w:rPr>
                <w:rStyle w:val="Lienhypertexte"/>
                <w:noProof/>
              </w:rPr>
              <w:t>II.</w:t>
            </w:r>
            <w:r>
              <w:rPr>
                <w:rFonts w:eastAsiaTheme="minorEastAsia"/>
                <w:noProof/>
                <w:color w:val="auto"/>
                <w:sz w:val="22"/>
                <w:lang w:eastAsia="fr-FR"/>
              </w:rPr>
              <w:tab/>
            </w:r>
            <w:r w:rsidRPr="008073F4">
              <w:rPr>
                <w:rStyle w:val="Lienhypertexte"/>
                <w:noProof/>
              </w:rPr>
              <w:t>Etat de l’art</w:t>
            </w:r>
            <w:r>
              <w:rPr>
                <w:noProof/>
                <w:webHidden/>
              </w:rPr>
              <w:tab/>
            </w:r>
            <w:r>
              <w:rPr>
                <w:noProof/>
                <w:webHidden/>
              </w:rPr>
              <w:fldChar w:fldCharType="begin"/>
            </w:r>
            <w:r>
              <w:rPr>
                <w:noProof/>
                <w:webHidden/>
              </w:rPr>
              <w:instrText xml:space="preserve"> PAGEREF _Toc491181751 \h </w:instrText>
            </w:r>
            <w:r>
              <w:rPr>
                <w:noProof/>
                <w:webHidden/>
              </w:rPr>
            </w:r>
            <w:r>
              <w:rPr>
                <w:noProof/>
                <w:webHidden/>
              </w:rPr>
              <w:fldChar w:fldCharType="separate"/>
            </w:r>
            <w:r w:rsidR="00C911EC">
              <w:rPr>
                <w:noProof/>
                <w:webHidden/>
              </w:rPr>
              <w:t>12</w:t>
            </w:r>
            <w:r>
              <w:rPr>
                <w:noProof/>
                <w:webHidden/>
              </w:rPr>
              <w:fldChar w:fldCharType="end"/>
            </w:r>
          </w:hyperlink>
        </w:p>
        <w:p w:rsidR="00327D94" w:rsidRDefault="00327D94">
          <w:pPr>
            <w:pStyle w:val="TM3"/>
            <w:tabs>
              <w:tab w:val="right" w:leader="dot" w:pos="9062"/>
            </w:tabs>
            <w:rPr>
              <w:rFonts w:eastAsiaTheme="minorEastAsia"/>
              <w:noProof/>
              <w:color w:val="auto"/>
              <w:sz w:val="22"/>
              <w:lang w:eastAsia="fr-FR"/>
            </w:rPr>
          </w:pPr>
          <w:hyperlink w:anchor="_Toc491181752" w:history="1">
            <w:r w:rsidRPr="008073F4">
              <w:rPr>
                <w:rStyle w:val="Lienhypertexte"/>
                <w:noProof/>
              </w:rPr>
              <w:t>Prélude :</w:t>
            </w:r>
            <w:r>
              <w:rPr>
                <w:noProof/>
                <w:webHidden/>
              </w:rPr>
              <w:tab/>
            </w:r>
            <w:r>
              <w:rPr>
                <w:noProof/>
                <w:webHidden/>
              </w:rPr>
              <w:fldChar w:fldCharType="begin"/>
            </w:r>
            <w:r>
              <w:rPr>
                <w:noProof/>
                <w:webHidden/>
              </w:rPr>
              <w:instrText xml:space="preserve"> PAGEREF _Toc491181752 \h </w:instrText>
            </w:r>
            <w:r>
              <w:rPr>
                <w:noProof/>
                <w:webHidden/>
              </w:rPr>
            </w:r>
            <w:r>
              <w:rPr>
                <w:noProof/>
                <w:webHidden/>
              </w:rPr>
              <w:fldChar w:fldCharType="separate"/>
            </w:r>
            <w:r w:rsidR="00C911EC">
              <w:rPr>
                <w:noProof/>
                <w:webHidden/>
              </w:rPr>
              <w:t>12</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53" w:history="1">
            <w:r w:rsidRPr="008073F4">
              <w:rPr>
                <w:rStyle w:val="Lienhypertexte"/>
                <w:noProof/>
              </w:rPr>
              <w:t>a)</w:t>
            </w:r>
            <w:r>
              <w:rPr>
                <w:rFonts w:eastAsiaTheme="minorEastAsia"/>
                <w:noProof/>
                <w:color w:val="auto"/>
                <w:sz w:val="22"/>
                <w:lang w:eastAsia="fr-FR"/>
              </w:rPr>
              <w:tab/>
            </w:r>
            <w:r w:rsidRPr="008073F4">
              <w:rPr>
                <w:rStyle w:val="Lienhypertexte"/>
                <w:noProof/>
              </w:rPr>
              <w:t>Définition, objectif et exemples</w:t>
            </w:r>
            <w:r>
              <w:rPr>
                <w:noProof/>
                <w:webHidden/>
              </w:rPr>
              <w:tab/>
            </w:r>
            <w:r>
              <w:rPr>
                <w:noProof/>
                <w:webHidden/>
              </w:rPr>
              <w:fldChar w:fldCharType="begin"/>
            </w:r>
            <w:r>
              <w:rPr>
                <w:noProof/>
                <w:webHidden/>
              </w:rPr>
              <w:instrText xml:space="preserve"> PAGEREF _Toc491181753 \h </w:instrText>
            </w:r>
            <w:r>
              <w:rPr>
                <w:noProof/>
                <w:webHidden/>
              </w:rPr>
            </w:r>
            <w:r>
              <w:rPr>
                <w:noProof/>
                <w:webHidden/>
              </w:rPr>
              <w:fldChar w:fldCharType="separate"/>
            </w:r>
            <w:r w:rsidR="00C911EC">
              <w:rPr>
                <w:noProof/>
                <w:webHidden/>
              </w:rPr>
              <w:t>13</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54" w:history="1">
            <w:r w:rsidRPr="008073F4">
              <w:rPr>
                <w:rStyle w:val="Lienhypertexte"/>
                <w:noProof/>
              </w:rPr>
              <w:t>b)</w:t>
            </w:r>
            <w:r>
              <w:rPr>
                <w:rFonts w:eastAsiaTheme="minorEastAsia"/>
                <w:noProof/>
                <w:color w:val="auto"/>
                <w:sz w:val="22"/>
                <w:lang w:eastAsia="fr-FR"/>
              </w:rPr>
              <w:tab/>
            </w:r>
            <w:r w:rsidRPr="008073F4">
              <w:rPr>
                <w:rStyle w:val="Lienhypertexte"/>
                <w:noProof/>
              </w:rPr>
              <w:t>Etude du marché des Serious Games</w:t>
            </w:r>
            <w:r>
              <w:rPr>
                <w:noProof/>
                <w:webHidden/>
              </w:rPr>
              <w:tab/>
            </w:r>
            <w:r>
              <w:rPr>
                <w:noProof/>
                <w:webHidden/>
              </w:rPr>
              <w:fldChar w:fldCharType="begin"/>
            </w:r>
            <w:r>
              <w:rPr>
                <w:noProof/>
                <w:webHidden/>
              </w:rPr>
              <w:instrText xml:space="preserve"> PAGEREF _Toc491181754 \h </w:instrText>
            </w:r>
            <w:r>
              <w:rPr>
                <w:noProof/>
                <w:webHidden/>
              </w:rPr>
            </w:r>
            <w:r>
              <w:rPr>
                <w:noProof/>
                <w:webHidden/>
              </w:rPr>
              <w:fldChar w:fldCharType="separate"/>
            </w:r>
            <w:r w:rsidR="00C911EC">
              <w:rPr>
                <w:noProof/>
                <w:webHidden/>
              </w:rPr>
              <w:t>17</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55" w:history="1">
            <w:r w:rsidRPr="008073F4">
              <w:rPr>
                <w:rStyle w:val="Lienhypertexte"/>
                <w:noProof/>
              </w:rPr>
              <w:t>c)</w:t>
            </w:r>
            <w:r>
              <w:rPr>
                <w:rFonts w:eastAsiaTheme="minorEastAsia"/>
                <w:noProof/>
                <w:color w:val="auto"/>
                <w:sz w:val="22"/>
                <w:lang w:eastAsia="fr-FR"/>
              </w:rPr>
              <w:tab/>
            </w:r>
            <w:r w:rsidRPr="008073F4">
              <w:rPr>
                <w:rStyle w:val="Lienhypertexte"/>
                <w:noProof/>
              </w:rPr>
              <w:t>Analyse du projet I-Learning</w:t>
            </w:r>
            <w:r>
              <w:rPr>
                <w:noProof/>
                <w:webHidden/>
              </w:rPr>
              <w:tab/>
            </w:r>
            <w:r>
              <w:rPr>
                <w:noProof/>
                <w:webHidden/>
              </w:rPr>
              <w:fldChar w:fldCharType="begin"/>
            </w:r>
            <w:r>
              <w:rPr>
                <w:noProof/>
                <w:webHidden/>
              </w:rPr>
              <w:instrText xml:space="preserve"> PAGEREF _Toc491181755 \h </w:instrText>
            </w:r>
            <w:r>
              <w:rPr>
                <w:noProof/>
                <w:webHidden/>
              </w:rPr>
            </w:r>
            <w:r>
              <w:rPr>
                <w:noProof/>
                <w:webHidden/>
              </w:rPr>
              <w:fldChar w:fldCharType="separate"/>
            </w:r>
            <w:r w:rsidR="00C911EC">
              <w:rPr>
                <w:noProof/>
                <w:webHidden/>
              </w:rPr>
              <w:t>18</w:t>
            </w:r>
            <w:r>
              <w:rPr>
                <w:noProof/>
                <w:webHidden/>
              </w:rPr>
              <w:fldChar w:fldCharType="end"/>
            </w:r>
          </w:hyperlink>
        </w:p>
        <w:p w:rsidR="00327D94" w:rsidRDefault="00327D94">
          <w:pPr>
            <w:pStyle w:val="TM3"/>
            <w:tabs>
              <w:tab w:val="left" w:pos="880"/>
              <w:tab w:val="right" w:leader="dot" w:pos="9062"/>
            </w:tabs>
            <w:rPr>
              <w:rFonts w:eastAsiaTheme="minorEastAsia"/>
              <w:noProof/>
              <w:color w:val="auto"/>
              <w:sz w:val="22"/>
              <w:lang w:eastAsia="fr-FR"/>
            </w:rPr>
          </w:pPr>
          <w:hyperlink w:anchor="_Toc491181756" w:history="1">
            <w:r w:rsidRPr="008073F4">
              <w:rPr>
                <w:rStyle w:val="Lienhypertexte"/>
                <w:noProof/>
              </w:rPr>
              <w:t>1)</w:t>
            </w:r>
            <w:r>
              <w:rPr>
                <w:rFonts w:eastAsiaTheme="minorEastAsia"/>
                <w:noProof/>
                <w:color w:val="auto"/>
                <w:sz w:val="22"/>
                <w:lang w:eastAsia="fr-FR"/>
              </w:rPr>
              <w:tab/>
            </w:r>
            <w:r w:rsidRPr="008073F4">
              <w:rPr>
                <w:rStyle w:val="Lienhypertexte"/>
                <w:noProof/>
              </w:rPr>
              <w:t>Ergonomie et Design</w:t>
            </w:r>
            <w:r>
              <w:rPr>
                <w:noProof/>
                <w:webHidden/>
              </w:rPr>
              <w:tab/>
            </w:r>
            <w:r>
              <w:rPr>
                <w:noProof/>
                <w:webHidden/>
              </w:rPr>
              <w:fldChar w:fldCharType="begin"/>
            </w:r>
            <w:r>
              <w:rPr>
                <w:noProof/>
                <w:webHidden/>
              </w:rPr>
              <w:instrText xml:space="preserve"> PAGEREF _Toc491181756 \h </w:instrText>
            </w:r>
            <w:r>
              <w:rPr>
                <w:noProof/>
                <w:webHidden/>
              </w:rPr>
            </w:r>
            <w:r>
              <w:rPr>
                <w:noProof/>
                <w:webHidden/>
              </w:rPr>
              <w:fldChar w:fldCharType="separate"/>
            </w:r>
            <w:r w:rsidR="00C911EC">
              <w:rPr>
                <w:noProof/>
                <w:webHidden/>
              </w:rPr>
              <w:t>27</w:t>
            </w:r>
            <w:r>
              <w:rPr>
                <w:noProof/>
                <w:webHidden/>
              </w:rPr>
              <w:fldChar w:fldCharType="end"/>
            </w:r>
          </w:hyperlink>
        </w:p>
        <w:p w:rsidR="00327D94" w:rsidRDefault="00327D94">
          <w:pPr>
            <w:pStyle w:val="TM3"/>
            <w:tabs>
              <w:tab w:val="left" w:pos="880"/>
              <w:tab w:val="right" w:leader="dot" w:pos="9062"/>
            </w:tabs>
            <w:rPr>
              <w:rFonts w:eastAsiaTheme="minorEastAsia"/>
              <w:noProof/>
              <w:color w:val="auto"/>
              <w:sz w:val="22"/>
              <w:lang w:eastAsia="fr-FR"/>
            </w:rPr>
          </w:pPr>
          <w:hyperlink w:anchor="_Toc491181757" w:history="1">
            <w:r w:rsidRPr="008073F4">
              <w:rPr>
                <w:rStyle w:val="Lienhypertexte"/>
                <w:noProof/>
              </w:rPr>
              <w:t>2)</w:t>
            </w:r>
            <w:r>
              <w:rPr>
                <w:rFonts w:eastAsiaTheme="minorEastAsia"/>
                <w:noProof/>
                <w:color w:val="auto"/>
                <w:sz w:val="22"/>
                <w:lang w:eastAsia="fr-FR"/>
              </w:rPr>
              <w:tab/>
            </w:r>
            <w:r w:rsidRPr="008073F4">
              <w:rPr>
                <w:rStyle w:val="Lienhypertexte"/>
                <w:noProof/>
              </w:rPr>
              <w:t>Sécurité du projet</w:t>
            </w:r>
            <w:r>
              <w:rPr>
                <w:noProof/>
                <w:webHidden/>
              </w:rPr>
              <w:tab/>
            </w:r>
            <w:r>
              <w:rPr>
                <w:noProof/>
                <w:webHidden/>
              </w:rPr>
              <w:fldChar w:fldCharType="begin"/>
            </w:r>
            <w:r>
              <w:rPr>
                <w:noProof/>
                <w:webHidden/>
              </w:rPr>
              <w:instrText xml:space="preserve"> PAGEREF _Toc491181757 \h </w:instrText>
            </w:r>
            <w:r>
              <w:rPr>
                <w:noProof/>
                <w:webHidden/>
              </w:rPr>
            </w:r>
            <w:r>
              <w:rPr>
                <w:noProof/>
                <w:webHidden/>
              </w:rPr>
              <w:fldChar w:fldCharType="separate"/>
            </w:r>
            <w:r w:rsidR="00C911EC">
              <w:rPr>
                <w:noProof/>
                <w:webHidden/>
              </w:rPr>
              <w:t>30</w:t>
            </w:r>
            <w:r>
              <w:rPr>
                <w:noProof/>
                <w:webHidden/>
              </w:rPr>
              <w:fldChar w:fldCharType="end"/>
            </w:r>
          </w:hyperlink>
        </w:p>
        <w:p w:rsidR="00327D94" w:rsidRDefault="00327D94">
          <w:pPr>
            <w:pStyle w:val="TM3"/>
            <w:tabs>
              <w:tab w:val="left" w:pos="880"/>
              <w:tab w:val="right" w:leader="dot" w:pos="9062"/>
            </w:tabs>
            <w:rPr>
              <w:rFonts w:eastAsiaTheme="minorEastAsia"/>
              <w:noProof/>
              <w:color w:val="auto"/>
              <w:sz w:val="22"/>
              <w:lang w:eastAsia="fr-FR"/>
            </w:rPr>
          </w:pPr>
          <w:hyperlink w:anchor="_Toc491181758" w:history="1">
            <w:r w:rsidRPr="008073F4">
              <w:rPr>
                <w:rStyle w:val="Lienhypertexte"/>
                <w:noProof/>
              </w:rPr>
              <w:t>3)</w:t>
            </w:r>
            <w:r>
              <w:rPr>
                <w:rFonts w:eastAsiaTheme="minorEastAsia"/>
                <w:noProof/>
                <w:color w:val="auto"/>
                <w:sz w:val="22"/>
                <w:lang w:eastAsia="fr-FR"/>
              </w:rPr>
              <w:tab/>
            </w:r>
            <w:r w:rsidRPr="008073F4">
              <w:rPr>
                <w:rStyle w:val="Lienhypertexte"/>
                <w:noProof/>
              </w:rPr>
              <w:t>Performance du projet</w:t>
            </w:r>
            <w:r>
              <w:rPr>
                <w:noProof/>
                <w:webHidden/>
              </w:rPr>
              <w:tab/>
            </w:r>
            <w:r>
              <w:rPr>
                <w:noProof/>
                <w:webHidden/>
              </w:rPr>
              <w:fldChar w:fldCharType="begin"/>
            </w:r>
            <w:r>
              <w:rPr>
                <w:noProof/>
                <w:webHidden/>
              </w:rPr>
              <w:instrText xml:space="preserve"> PAGEREF _Toc491181758 \h </w:instrText>
            </w:r>
            <w:r>
              <w:rPr>
                <w:noProof/>
                <w:webHidden/>
              </w:rPr>
            </w:r>
            <w:r>
              <w:rPr>
                <w:noProof/>
                <w:webHidden/>
              </w:rPr>
              <w:fldChar w:fldCharType="separate"/>
            </w:r>
            <w:r w:rsidR="00C911EC">
              <w:rPr>
                <w:noProof/>
                <w:webHidden/>
              </w:rPr>
              <w:t>33</w:t>
            </w:r>
            <w:r>
              <w:rPr>
                <w:noProof/>
                <w:webHidden/>
              </w:rPr>
              <w:fldChar w:fldCharType="end"/>
            </w:r>
          </w:hyperlink>
        </w:p>
        <w:p w:rsidR="00327D94" w:rsidRDefault="00327D94">
          <w:pPr>
            <w:pStyle w:val="TM3"/>
            <w:tabs>
              <w:tab w:val="left" w:pos="880"/>
              <w:tab w:val="right" w:leader="dot" w:pos="9062"/>
            </w:tabs>
            <w:rPr>
              <w:rFonts w:eastAsiaTheme="minorEastAsia"/>
              <w:noProof/>
              <w:color w:val="auto"/>
              <w:sz w:val="22"/>
              <w:lang w:eastAsia="fr-FR"/>
            </w:rPr>
          </w:pPr>
          <w:hyperlink w:anchor="_Toc491181759" w:history="1">
            <w:r w:rsidRPr="008073F4">
              <w:rPr>
                <w:rStyle w:val="Lienhypertexte"/>
                <w:noProof/>
              </w:rPr>
              <w:t>4)</w:t>
            </w:r>
            <w:r>
              <w:rPr>
                <w:rFonts w:eastAsiaTheme="minorEastAsia"/>
                <w:noProof/>
                <w:color w:val="auto"/>
                <w:sz w:val="22"/>
                <w:lang w:eastAsia="fr-FR"/>
              </w:rPr>
              <w:tab/>
            </w:r>
            <w:r w:rsidRPr="008073F4">
              <w:rPr>
                <w:rStyle w:val="Lienhypertexte"/>
                <w:noProof/>
              </w:rPr>
              <w:t>Evolution et voies d’amélioration</w:t>
            </w:r>
            <w:r>
              <w:rPr>
                <w:noProof/>
                <w:webHidden/>
              </w:rPr>
              <w:tab/>
            </w:r>
            <w:r>
              <w:rPr>
                <w:noProof/>
                <w:webHidden/>
              </w:rPr>
              <w:fldChar w:fldCharType="begin"/>
            </w:r>
            <w:r>
              <w:rPr>
                <w:noProof/>
                <w:webHidden/>
              </w:rPr>
              <w:instrText xml:space="preserve"> PAGEREF _Toc491181759 \h </w:instrText>
            </w:r>
            <w:r>
              <w:rPr>
                <w:noProof/>
                <w:webHidden/>
              </w:rPr>
            </w:r>
            <w:r>
              <w:rPr>
                <w:noProof/>
                <w:webHidden/>
              </w:rPr>
              <w:fldChar w:fldCharType="separate"/>
            </w:r>
            <w:r w:rsidR="00C911EC">
              <w:rPr>
                <w:noProof/>
                <w:webHidden/>
              </w:rPr>
              <w:t>42</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60" w:history="1">
            <w:r w:rsidRPr="008073F4">
              <w:rPr>
                <w:rStyle w:val="Lienhypertexte"/>
                <w:noProof/>
              </w:rPr>
              <w:t>d)</w:t>
            </w:r>
            <w:r>
              <w:rPr>
                <w:rFonts w:eastAsiaTheme="minorEastAsia"/>
                <w:noProof/>
                <w:color w:val="auto"/>
                <w:sz w:val="22"/>
                <w:lang w:eastAsia="fr-FR"/>
              </w:rPr>
              <w:tab/>
            </w:r>
            <w:r w:rsidRPr="008073F4">
              <w:rPr>
                <w:rStyle w:val="Lienhypertexte"/>
                <w:noProof/>
              </w:rPr>
              <w:t>Quelle vale</w:t>
            </w:r>
            <w:r w:rsidRPr="008073F4">
              <w:rPr>
                <w:rStyle w:val="Lienhypertexte"/>
                <w:noProof/>
              </w:rPr>
              <w:t>u</w:t>
            </w:r>
            <w:r w:rsidRPr="008073F4">
              <w:rPr>
                <w:rStyle w:val="Lienhypertexte"/>
                <w:noProof/>
              </w:rPr>
              <w:t>r ajoutée pour VISEO Technologies ?</w:t>
            </w:r>
            <w:r>
              <w:rPr>
                <w:noProof/>
                <w:webHidden/>
              </w:rPr>
              <w:tab/>
            </w:r>
            <w:r>
              <w:rPr>
                <w:noProof/>
                <w:webHidden/>
              </w:rPr>
              <w:fldChar w:fldCharType="begin"/>
            </w:r>
            <w:r>
              <w:rPr>
                <w:noProof/>
                <w:webHidden/>
              </w:rPr>
              <w:instrText xml:space="preserve"> PAGEREF _Toc491181760 \h </w:instrText>
            </w:r>
            <w:r>
              <w:rPr>
                <w:noProof/>
                <w:webHidden/>
              </w:rPr>
            </w:r>
            <w:r>
              <w:rPr>
                <w:noProof/>
                <w:webHidden/>
              </w:rPr>
              <w:fldChar w:fldCharType="separate"/>
            </w:r>
            <w:r w:rsidR="00C911EC">
              <w:rPr>
                <w:noProof/>
                <w:webHidden/>
              </w:rPr>
              <w:t>47</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61" w:history="1">
            <w:r w:rsidRPr="008073F4">
              <w:rPr>
                <w:rStyle w:val="Lienhypertexte"/>
                <w:noProof/>
              </w:rPr>
              <w:t>e)</w:t>
            </w:r>
            <w:r>
              <w:rPr>
                <w:rFonts w:eastAsiaTheme="minorEastAsia"/>
                <w:noProof/>
                <w:color w:val="auto"/>
                <w:sz w:val="22"/>
                <w:lang w:eastAsia="fr-FR"/>
              </w:rPr>
              <w:tab/>
            </w:r>
            <w:r w:rsidRPr="008073F4">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_Toc491181761 \h </w:instrText>
            </w:r>
            <w:r>
              <w:rPr>
                <w:noProof/>
                <w:webHidden/>
              </w:rPr>
            </w:r>
            <w:r>
              <w:rPr>
                <w:noProof/>
                <w:webHidden/>
              </w:rPr>
              <w:fldChar w:fldCharType="separate"/>
            </w:r>
            <w:r w:rsidR="00C911EC">
              <w:rPr>
                <w:noProof/>
                <w:webHidden/>
              </w:rPr>
              <w:t>47</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62" w:history="1">
            <w:r w:rsidRPr="008073F4">
              <w:rPr>
                <w:rStyle w:val="Lienhypertexte"/>
                <w:noProof/>
              </w:rPr>
              <w:t>III.</w:t>
            </w:r>
            <w:r>
              <w:rPr>
                <w:rFonts w:eastAsiaTheme="minorEastAsia"/>
                <w:noProof/>
                <w:color w:val="auto"/>
                <w:sz w:val="22"/>
                <w:lang w:eastAsia="fr-FR"/>
              </w:rPr>
              <w:tab/>
            </w:r>
            <w:r w:rsidRPr="008073F4">
              <w:rPr>
                <w:rStyle w:val="Lienhypertexte"/>
                <w:noProof/>
              </w:rPr>
              <w:t>Dimensions techniques du projet</w:t>
            </w:r>
            <w:r>
              <w:rPr>
                <w:noProof/>
                <w:webHidden/>
              </w:rPr>
              <w:tab/>
            </w:r>
            <w:r>
              <w:rPr>
                <w:noProof/>
                <w:webHidden/>
              </w:rPr>
              <w:fldChar w:fldCharType="begin"/>
            </w:r>
            <w:r>
              <w:rPr>
                <w:noProof/>
                <w:webHidden/>
              </w:rPr>
              <w:instrText xml:space="preserve"> PAGEREF _Toc491181762 \h </w:instrText>
            </w:r>
            <w:r>
              <w:rPr>
                <w:noProof/>
                <w:webHidden/>
              </w:rPr>
            </w:r>
            <w:r>
              <w:rPr>
                <w:noProof/>
                <w:webHidden/>
              </w:rPr>
              <w:fldChar w:fldCharType="separate"/>
            </w:r>
            <w:r w:rsidR="00C911EC">
              <w:rPr>
                <w:noProof/>
                <w:webHidden/>
              </w:rPr>
              <w:t>49</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63" w:history="1">
            <w:r w:rsidRPr="008073F4">
              <w:rPr>
                <w:rStyle w:val="Lienhypertexte"/>
                <w:noProof/>
              </w:rPr>
              <w:t>IV.</w:t>
            </w:r>
            <w:r>
              <w:rPr>
                <w:rFonts w:eastAsiaTheme="minorEastAsia"/>
                <w:noProof/>
                <w:color w:val="auto"/>
                <w:sz w:val="22"/>
                <w:lang w:eastAsia="fr-FR"/>
              </w:rPr>
              <w:tab/>
            </w:r>
            <w:r w:rsidRPr="008073F4">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_Toc491181763 \h </w:instrText>
            </w:r>
            <w:r>
              <w:rPr>
                <w:noProof/>
                <w:webHidden/>
              </w:rPr>
            </w:r>
            <w:r>
              <w:rPr>
                <w:noProof/>
                <w:webHidden/>
              </w:rPr>
              <w:fldChar w:fldCharType="separate"/>
            </w:r>
            <w:r w:rsidR="00C911EC">
              <w:rPr>
                <w:noProof/>
                <w:webHidden/>
              </w:rPr>
              <w:t>56</w:t>
            </w:r>
            <w:r>
              <w:rPr>
                <w:noProof/>
                <w:webHidden/>
              </w:rPr>
              <w:fldChar w:fldCharType="end"/>
            </w:r>
          </w:hyperlink>
        </w:p>
        <w:p w:rsidR="00327D94" w:rsidRDefault="00327D94">
          <w:pPr>
            <w:pStyle w:val="TM1"/>
            <w:tabs>
              <w:tab w:val="left" w:pos="440"/>
              <w:tab w:val="right" w:leader="dot" w:pos="9062"/>
            </w:tabs>
            <w:rPr>
              <w:rFonts w:eastAsiaTheme="minorEastAsia"/>
              <w:noProof/>
              <w:color w:val="auto"/>
              <w:sz w:val="22"/>
              <w:lang w:eastAsia="fr-FR"/>
            </w:rPr>
          </w:pPr>
          <w:hyperlink w:anchor="_Toc491181764" w:history="1">
            <w:r w:rsidRPr="008073F4">
              <w:rPr>
                <w:rStyle w:val="Lienhypertexte"/>
                <w:noProof/>
              </w:rPr>
              <w:t>V.</w:t>
            </w:r>
            <w:r>
              <w:rPr>
                <w:rFonts w:eastAsiaTheme="minorEastAsia"/>
                <w:noProof/>
                <w:color w:val="auto"/>
                <w:sz w:val="22"/>
                <w:lang w:eastAsia="fr-FR"/>
              </w:rPr>
              <w:tab/>
            </w:r>
            <w:r w:rsidRPr="008073F4">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_Toc491181764 \h </w:instrText>
            </w:r>
            <w:r>
              <w:rPr>
                <w:noProof/>
                <w:webHidden/>
              </w:rPr>
            </w:r>
            <w:r>
              <w:rPr>
                <w:noProof/>
                <w:webHidden/>
              </w:rPr>
              <w:fldChar w:fldCharType="separate"/>
            </w:r>
            <w:r w:rsidR="00C911EC">
              <w:rPr>
                <w:noProof/>
                <w:webHidden/>
              </w:rPr>
              <w:t>68</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65" w:history="1">
            <w:r w:rsidRPr="008073F4">
              <w:rPr>
                <w:rStyle w:val="Lienhypertexte"/>
                <w:noProof/>
              </w:rPr>
              <w:t>a)</w:t>
            </w:r>
            <w:r>
              <w:rPr>
                <w:rFonts w:eastAsiaTheme="minorEastAsia"/>
                <w:noProof/>
                <w:color w:val="auto"/>
                <w:sz w:val="22"/>
                <w:lang w:eastAsia="fr-FR"/>
              </w:rPr>
              <w:tab/>
            </w:r>
            <w:r w:rsidRPr="008073F4">
              <w:rPr>
                <w:rStyle w:val="Lienhypertexte"/>
                <w:noProof/>
              </w:rPr>
              <w:t>Environnement</w:t>
            </w:r>
            <w:r>
              <w:rPr>
                <w:noProof/>
                <w:webHidden/>
              </w:rPr>
              <w:tab/>
            </w:r>
            <w:r>
              <w:rPr>
                <w:noProof/>
                <w:webHidden/>
              </w:rPr>
              <w:fldChar w:fldCharType="begin"/>
            </w:r>
            <w:r>
              <w:rPr>
                <w:noProof/>
                <w:webHidden/>
              </w:rPr>
              <w:instrText xml:space="preserve"> PAGEREF _Toc491181765 \h </w:instrText>
            </w:r>
            <w:r>
              <w:rPr>
                <w:noProof/>
                <w:webHidden/>
              </w:rPr>
            </w:r>
            <w:r>
              <w:rPr>
                <w:noProof/>
                <w:webHidden/>
              </w:rPr>
              <w:fldChar w:fldCharType="separate"/>
            </w:r>
            <w:r w:rsidR="00C911EC">
              <w:rPr>
                <w:noProof/>
                <w:webHidden/>
              </w:rPr>
              <w:t>68</w:t>
            </w:r>
            <w:r>
              <w:rPr>
                <w:noProof/>
                <w:webHidden/>
              </w:rPr>
              <w:fldChar w:fldCharType="end"/>
            </w:r>
          </w:hyperlink>
        </w:p>
        <w:p w:rsidR="00327D94" w:rsidRDefault="00327D94">
          <w:pPr>
            <w:pStyle w:val="TM2"/>
            <w:tabs>
              <w:tab w:val="left" w:pos="720"/>
              <w:tab w:val="right" w:leader="dot" w:pos="9062"/>
            </w:tabs>
            <w:rPr>
              <w:rFonts w:eastAsiaTheme="minorEastAsia"/>
              <w:noProof/>
              <w:color w:val="auto"/>
              <w:sz w:val="22"/>
              <w:lang w:eastAsia="fr-FR"/>
            </w:rPr>
          </w:pPr>
          <w:hyperlink w:anchor="_Toc491181766" w:history="1">
            <w:r w:rsidRPr="008073F4">
              <w:rPr>
                <w:rStyle w:val="Lienhypertexte"/>
                <w:noProof/>
              </w:rPr>
              <w:t>b)</w:t>
            </w:r>
            <w:r>
              <w:rPr>
                <w:rFonts w:eastAsiaTheme="minorEastAsia"/>
                <w:noProof/>
                <w:color w:val="auto"/>
                <w:sz w:val="22"/>
                <w:lang w:eastAsia="fr-FR"/>
              </w:rPr>
              <w:tab/>
            </w:r>
            <w:r w:rsidRPr="008073F4">
              <w:rPr>
                <w:rStyle w:val="Lienhypertexte"/>
                <w:noProof/>
              </w:rPr>
              <w:t>Social</w:t>
            </w:r>
            <w:r>
              <w:rPr>
                <w:noProof/>
                <w:webHidden/>
              </w:rPr>
              <w:tab/>
            </w:r>
            <w:r>
              <w:rPr>
                <w:noProof/>
                <w:webHidden/>
              </w:rPr>
              <w:fldChar w:fldCharType="begin"/>
            </w:r>
            <w:r>
              <w:rPr>
                <w:noProof/>
                <w:webHidden/>
              </w:rPr>
              <w:instrText xml:space="preserve"> PAGEREF _Toc491181766 \h </w:instrText>
            </w:r>
            <w:r>
              <w:rPr>
                <w:noProof/>
                <w:webHidden/>
              </w:rPr>
            </w:r>
            <w:r>
              <w:rPr>
                <w:noProof/>
                <w:webHidden/>
              </w:rPr>
              <w:fldChar w:fldCharType="separate"/>
            </w:r>
            <w:r w:rsidR="00C911EC">
              <w:rPr>
                <w:noProof/>
                <w:webHidden/>
              </w:rPr>
              <w:t>69</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67" w:history="1">
            <w:r w:rsidRPr="008073F4">
              <w:rPr>
                <w:rStyle w:val="Lienhypertexte"/>
                <w:noProof/>
              </w:rPr>
              <w:t>VI.</w:t>
            </w:r>
            <w:r>
              <w:rPr>
                <w:rFonts w:eastAsiaTheme="minorEastAsia"/>
                <w:noProof/>
                <w:color w:val="auto"/>
                <w:sz w:val="22"/>
                <w:lang w:eastAsia="fr-FR"/>
              </w:rPr>
              <w:tab/>
            </w:r>
            <w:r w:rsidRPr="008073F4">
              <w:rPr>
                <w:rStyle w:val="Lienhypertexte"/>
                <w:noProof/>
              </w:rPr>
              <w:t>Bilan</w:t>
            </w:r>
            <w:r>
              <w:rPr>
                <w:noProof/>
                <w:webHidden/>
              </w:rPr>
              <w:tab/>
            </w:r>
            <w:r>
              <w:rPr>
                <w:noProof/>
                <w:webHidden/>
              </w:rPr>
              <w:fldChar w:fldCharType="begin"/>
            </w:r>
            <w:r>
              <w:rPr>
                <w:noProof/>
                <w:webHidden/>
              </w:rPr>
              <w:instrText xml:space="preserve"> PAGEREF _Toc491181767 \h </w:instrText>
            </w:r>
            <w:r>
              <w:rPr>
                <w:noProof/>
                <w:webHidden/>
              </w:rPr>
            </w:r>
            <w:r>
              <w:rPr>
                <w:noProof/>
                <w:webHidden/>
              </w:rPr>
              <w:fldChar w:fldCharType="separate"/>
            </w:r>
            <w:r w:rsidR="00C911EC">
              <w:rPr>
                <w:noProof/>
                <w:webHidden/>
              </w:rPr>
              <w:t>71</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68" w:history="1">
            <w:r w:rsidRPr="008073F4">
              <w:rPr>
                <w:rStyle w:val="Lienhypertexte"/>
                <w:noProof/>
              </w:rPr>
              <w:t>VII.</w:t>
            </w:r>
            <w:r>
              <w:rPr>
                <w:rFonts w:eastAsiaTheme="minorEastAsia"/>
                <w:noProof/>
                <w:color w:val="auto"/>
                <w:sz w:val="22"/>
                <w:lang w:eastAsia="fr-FR"/>
              </w:rPr>
              <w:tab/>
            </w:r>
            <w:r w:rsidRPr="008073F4">
              <w:rPr>
                <w:rStyle w:val="Lienhypertexte"/>
                <w:noProof/>
              </w:rPr>
              <w:t>Bibliographie</w:t>
            </w:r>
            <w:r>
              <w:rPr>
                <w:noProof/>
                <w:webHidden/>
              </w:rPr>
              <w:tab/>
            </w:r>
            <w:r>
              <w:rPr>
                <w:noProof/>
                <w:webHidden/>
              </w:rPr>
              <w:fldChar w:fldCharType="begin"/>
            </w:r>
            <w:r>
              <w:rPr>
                <w:noProof/>
                <w:webHidden/>
              </w:rPr>
              <w:instrText xml:space="preserve"> PAGEREF _Toc491181768 \h </w:instrText>
            </w:r>
            <w:r>
              <w:rPr>
                <w:noProof/>
                <w:webHidden/>
              </w:rPr>
            </w:r>
            <w:r>
              <w:rPr>
                <w:noProof/>
                <w:webHidden/>
              </w:rPr>
              <w:fldChar w:fldCharType="separate"/>
            </w:r>
            <w:r w:rsidR="00C911EC">
              <w:rPr>
                <w:noProof/>
                <w:webHidden/>
              </w:rPr>
              <w:t>73</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69" w:history="1">
            <w:r w:rsidRPr="008073F4">
              <w:rPr>
                <w:rStyle w:val="Lienhypertexte"/>
                <w:noProof/>
              </w:rPr>
              <w:t>VIII.</w:t>
            </w:r>
            <w:r>
              <w:rPr>
                <w:rFonts w:eastAsiaTheme="minorEastAsia"/>
                <w:noProof/>
                <w:color w:val="auto"/>
                <w:sz w:val="22"/>
                <w:lang w:eastAsia="fr-FR"/>
              </w:rPr>
              <w:tab/>
            </w:r>
            <w:r w:rsidRPr="008073F4">
              <w:rPr>
                <w:rStyle w:val="Lienhypertexte"/>
                <w:noProof/>
              </w:rPr>
              <w:t>Annexes</w:t>
            </w:r>
            <w:r>
              <w:rPr>
                <w:noProof/>
                <w:webHidden/>
              </w:rPr>
              <w:tab/>
            </w:r>
            <w:r>
              <w:rPr>
                <w:noProof/>
                <w:webHidden/>
              </w:rPr>
              <w:fldChar w:fldCharType="begin"/>
            </w:r>
            <w:r>
              <w:rPr>
                <w:noProof/>
                <w:webHidden/>
              </w:rPr>
              <w:instrText xml:space="preserve"> PAGEREF _Toc491181769 \h </w:instrText>
            </w:r>
            <w:r>
              <w:rPr>
                <w:noProof/>
                <w:webHidden/>
              </w:rPr>
            </w:r>
            <w:r>
              <w:rPr>
                <w:noProof/>
                <w:webHidden/>
              </w:rPr>
              <w:fldChar w:fldCharType="separate"/>
            </w:r>
            <w:r w:rsidR="00C911EC">
              <w:rPr>
                <w:noProof/>
                <w:webHidden/>
              </w:rPr>
              <w:t>75</w:t>
            </w:r>
            <w:r>
              <w:rPr>
                <w:noProof/>
                <w:webHidden/>
              </w:rPr>
              <w:fldChar w:fldCharType="end"/>
            </w:r>
          </w:hyperlink>
        </w:p>
        <w:p w:rsidR="00327D94" w:rsidRDefault="00327D94">
          <w:pPr>
            <w:pStyle w:val="TM2"/>
            <w:tabs>
              <w:tab w:val="right" w:leader="dot" w:pos="9062"/>
            </w:tabs>
            <w:rPr>
              <w:rFonts w:eastAsiaTheme="minorEastAsia"/>
              <w:noProof/>
              <w:color w:val="auto"/>
              <w:sz w:val="22"/>
              <w:lang w:eastAsia="fr-FR"/>
            </w:rPr>
          </w:pPr>
          <w:hyperlink w:anchor="_Toc491181770" w:history="1">
            <w:r w:rsidRPr="008073F4">
              <w:rPr>
                <w:rStyle w:val="Lienhypertexte"/>
                <w:noProof/>
              </w:rPr>
              <w:t>GitHub workflow</w:t>
            </w:r>
            <w:r>
              <w:rPr>
                <w:noProof/>
                <w:webHidden/>
              </w:rPr>
              <w:tab/>
            </w:r>
            <w:r>
              <w:rPr>
                <w:noProof/>
                <w:webHidden/>
              </w:rPr>
              <w:fldChar w:fldCharType="begin"/>
            </w:r>
            <w:r>
              <w:rPr>
                <w:noProof/>
                <w:webHidden/>
              </w:rPr>
              <w:instrText xml:space="preserve"> PAGEREF _Toc491181770 \h </w:instrText>
            </w:r>
            <w:r>
              <w:rPr>
                <w:noProof/>
                <w:webHidden/>
              </w:rPr>
            </w:r>
            <w:r>
              <w:rPr>
                <w:noProof/>
                <w:webHidden/>
              </w:rPr>
              <w:fldChar w:fldCharType="separate"/>
            </w:r>
            <w:r w:rsidR="00C911EC">
              <w:rPr>
                <w:noProof/>
                <w:webHidden/>
              </w:rPr>
              <w:t>75</w:t>
            </w:r>
            <w:r>
              <w:rPr>
                <w:noProof/>
                <w:webHidden/>
              </w:rPr>
              <w:fldChar w:fldCharType="end"/>
            </w:r>
          </w:hyperlink>
        </w:p>
        <w:p w:rsidR="00327D94" w:rsidRDefault="00327D94">
          <w:pPr>
            <w:pStyle w:val="TM2"/>
            <w:tabs>
              <w:tab w:val="right" w:leader="dot" w:pos="9062"/>
            </w:tabs>
            <w:rPr>
              <w:rFonts w:eastAsiaTheme="minorEastAsia"/>
              <w:noProof/>
              <w:color w:val="auto"/>
              <w:sz w:val="22"/>
              <w:lang w:eastAsia="fr-FR"/>
            </w:rPr>
          </w:pPr>
          <w:hyperlink w:anchor="_Toc491181771" w:history="1">
            <w:r w:rsidRPr="008073F4">
              <w:rPr>
                <w:rStyle w:val="Lienhypertexte"/>
                <w:noProof/>
              </w:rPr>
              <w:t>Apprendre à utiliser Git : learngitbranch</w:t>
            </w:r>
            <w:r>
              <w:rPr>
                <w:noProof/>
                <w:webHidden/>
              </w:rPr>
              <w:tab/>
            </w:r>
            <w:r>
              <w:rPr>
                <w:noProof/>
                <w:webHidden/>
              </w:rPr>
              <w:fldChar w:fldCharType="begin"/>
            </w:r>
            <w:r>
              <w:rPr>
                <w:noProof/>
                <w:webHidden/>
              </w:rPr>
              <w:instrText xml:space="preserve"> PAGEREF _Toc491181771 \h </w:instrText>
            </w:r>
            <w:r>
              <w:rPr>
                <w:noProof/>
                <w:webHidden/>
              </w:rPr>
            </w:r>
            <w:r>
              <w:rPr>
                <w:noProof/>
                <w:webHidden/>
              </w:rPr>
              <w:fldChar w:fldCharType="separate"/>
            </w:r>
            <w:r w:rsidR="00C911EC">
              <w:rPr>
                <w:noProof/>
                <w:webHidden/>
              </w:rPr>
              <w:t>77</w:t>
            </w:r>
            <w:r>
              <w:rPr>
                <w:noProof/>
                <w:webHidden/>
              </w:rPr>
              <w:fldChar w:fldCharType="end"/>
            </w:r>
          </w:hyperlink>
        </w:p>
        <w:p w:rsidR="00327D94" w:rsidRDefault="00327D94">
          <w:pPr>
            <w:pStyle w:val="TM1"/>
            <w:tabs>
              <w:tab w:val="left" w:pos="720"/>
              <w:tab w:val="right" w:leader="dot" w:pos="9062"/>
            </w:tabs>
            <w:rPr>
              <w:rFonts w:eastAsiaTheme="minorEastAsia"/>
              <w:noProof/>
              <w:color w:val="auto"/>
              <w:sz w:val="22"/>
              <w:lang w:eastAsia="fr-FR"/>
            </w:rPr>
          </w:pPr>
          <w:hyperlink w:anchor="_Toc491181772" w:history="1">
            <w:r w:rsidRPr="008073F4">
              <w:rPr>
                <w:rStyle w:val="Lienhypertexte"/>
                <w:noProof/>
              </w:rPr>
              <w:t>IX.</w:t>
            </w:r>
            <w:r>
              <w:rPr>
                <w:rFonts w:eastAsiaTheme="minorEastAsia"/>
                <w:noProof/>
                <w:color w:val="auto"/>
                <w:sz w:val="22"/>
                <w:lang w:eastAsia="fr-FR"/>
              </w:rPr>
              <w:tab/>
            </w:r>
            <w:r w:rsidRPr="008073F4">
              <w:rPr>
                <w:rStyle w:val="Lienhypertexte"/>
                <w:noProof/>
              </w:rPr>
              <w:t>Gloss</w:t>
            </w:r>
            <w:r w:rsidRPr="008073F4">
              <w:rPr>
                <w:rStyle w:val="Lienhypertexte"/>
                <w:noProof/>
              </w:rPr>
              <w:t>a</w:t>
            </w:r>
            <w:r w:rsidRPr="008073F4">
              <w:rPr>
                <w:rStyle w:val="Lienhypertexte"/>
                <w:noProof/>
              </w:rPr>
              <w:t>ire</w:t>
            </w:r>
            <w:r>
              <w:rPr>
                <w:noProof/>
                <w:webHidden/>
              </w:rPr>
              <w:tab/>
            </w:r>
            <w:r>
              <w:rPr>
                <w:noProof/>
                <w:webHidden/>
              </w:rPr>
              <w:fldChar w:fldCharType="begin"/>
            </w:r>
            <w:r>
              <w:rPr>
                <w:noProof/>
                <w:webHidden/>
              </w:rPr>
              <w:instrText xml:space="preserve"> PAGEREF _Toc491181772 \h </w:instrText>
            </w:r>
            <w:r>
              <w:rPr>
                <w:noProof/>
                <w:webHidden/>
              </w:rPr>
            </w:r>
            <w:r>
              <w:rPr>
                <w:noProof/>
                <w:webHidden/>
              </w:rPr>
              <w:fldChar w:fldCharType="separate"/>
            </w:r>
            <w:r w:rsidR="00C911EC">
              <w:rPr>
                <w:noProof/>
                <w:webHidden/>
              </w:rPr>
              <w:t>80</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97368"/>
      <w:bookmarkStart w:id="1" w:name="_Toc491181745"/>
      <w:r>
        <w:lastRenderedPageBreak/>
        <w:t>Remerciements</w:t>
      </w:r>
      <w:bookmarkEnd w:id="0"/>
      <w:bookmarkEnd w:id="1"/>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2" w:name="_Toc491097369"/>
      <w:bookmarkStart w:id="3" w:name="_Toc491181746"/>
      <w:r>
        <w:lastRenderedPageBreak/>
        <w:t>Résumé</w:t>
      </w:r>
      <w:r w:rsidR="00AB6721">
        <w:t xml:space="preserve"> analytique</w:t>
      </w:r>
      <w:bookmarkEnd w:id="2"/>
      <w:bookmarkEnd w:id="3"/>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4" w:name="_Toc491097370"/>
      <w:bookmarkStart w:id="5" w:name="_Toc491181747"/>
      <w:r w:rsidRPr="00C6381F">
        <w:rPr>
          <w:lang w:val="en-GB"/>
        </w:rPr>
        <w:lastRenderedPageBreak/>
        <w:t>Executive summary</w:t>
      </w:r>
      <w:bookmarkEnd w:id="4"/>
      <w:bookmarkEnd w:id="5"/>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E666A2">
      <w:pPr>
        <w:pStyle w:val="Titre1"/>
        <w:numPr>
          <w:ilvl w:val="0"/>
          <w:numId w:val="31"/>
        </w:numPr>
      </w:pPr>
      <w:bookmarkStart w:id="6" w:name="_Toc491097371"/>
      <w:bookmarkStart w:id="7" w:name="_Toc491181748"/>
      <w:r>
        <w:lastRenderedPageBreak/>
        <w:t>Introduction</w:t>
      </w:r>
      <w:bookmarkEnd w:id="6"/>
      <w:bookmarkEnd w:id="7"/>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8" w:name="_Toc491097372"/>
      <w:bookmarkStart w:id="9" w:name="_Toc491181749"/>
      <w:r>
        <w:lastRenderedPageBreak/>
        <w:t>Entreprise d’accueil</w:t>
      </w:r>
      <w:bookmarkEnd w:id="8"/>
      <w:bookmarkEnd w:id="9"/>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w:t>
      </w:r>
      <w:r w:rsidR="005F7D16">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9264"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327D94" w:rsidRPr="00F8372B"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w:t>
                            </w:r>
                            <w: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327D94" w:rsidRPr="00F8372B"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w:t>
                      </w:r>
                      <w: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9024"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5"/>
                    </pic:cNvPr>
                    <pic:cNvPicPr/>
                  </pic:nvPicPr>
                  <pic:blipFill rotWithShape="1">
                    <a:blip r:embed="rId16">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7216"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1312"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27D94" w:rsidRPr="008229BF"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w:t>
                            </w:r>
                            <w: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327D94" w:rsidRPr="008229BF"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w:t>
                      </w:r>
                      <w: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0" w:name="_Toc491097373"/>
      <w:bookmarkStart w:id="11" w:name="_Toc491181750"/>
      <w:r>
        <w:lastRenderedPageBreak/>
        <w:t>Contexte projet</w:t>
      </w:r>
      <w:bookmarkEnd w:id="10"/>
      <w:bookmarkEnd w:id="11"/>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bookmarkStart w:id="12" w:name="_Ref491154235"/>
      <w:r w:rsidR="00C6296E">
        <w:rPr>
          <w:rStyle w:val="Appelnotedebasdep"/>
        </w:rPr>
        <w:footnoteReference w:id="1"/>
      </w:r>
      <w:bookmarkEnd w:id="12"/>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sidRPr="00AE0EF3">
        <w:t>code coverage</w:t>
      </w:r>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qui construisaient des scénarii en lien avec le projet, que l’on nomme </w:t>
      </w:r>
      <w:r w:rsidRPr="00901F79">
        <w:rPr>
          <w:b/>
        </w:rPr>
        <w:t>User Story</w:t>
      </w:r>
      <w:r w:rsidR="00135522">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w:t>
      </w:r>
      <w:r w:rsidRPr="003976D1">
        <w:rPr>
          <w:b/>
        </w:rPr>
        <w:t>U</w:t>
      </w:r>
      <w:r w:rsidR="00135522">
        <w:rPr>
          <w:b/>
        </w:rPr>
        <w:t>ser Stories</w:t>
      </w:r>
      <w:r>
        <w:t xml:space="preserve"> sur lesquels nous nous étions engagés avec les </w:t>
      </w:r>
      <w:r w:rsidR="00495D49" w:rsidRPr="00901F79">
        <w:rPr>
          <w:b/>
        </w:rPr>
        <w:t>Proxy Product Owner</w:t>
      </w:r>
      <w:r>
        <w:t xml:space="preserve">,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le cadre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2336"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30730B" w:rsidP="00E666A2">
      <w:pPr>
        <w:pStyle w:val="Titre1"/>
        <w:numPr>
          <w:ilvl w:val="0"/>
          <w:numId w:val="31"/>
        </w:numPr>
      </w:pPr>
      <w:bookmarkStart w:id="13" w:name="_Toc491097374"/>
      <w:bookmarkStart w:id="14" w:name="_Toc491181751"/>
      <w:r>
        <w:lastRenderedPageBreak/>
        <w:t>Etat de l’art</w:t>
      </w:r>
      <w:bookmarkEnd w:id="13"/>
      <w:bookmarkEnd w:id="14"/>
    </w:p>
    <w:p w:rsidR="00E64990" w:rsidRDefault="00E64990" w:rsidP="00E64990">
      <w:pPr>
        <w:pStyle w:val="Titre3"/>
      </w:pPr>
      <w:bookmarkStart w:id="15" w:name="_Toc491097375"/>
      <w:bookmarkStart w:id="16" w:name="_Toc491181752"/>
      <w:r>
        <w:t>Prélude :</w:t>
      </w:r>
      <w:bookmarkEnd w:id="15"/>
      <w:bookmarkEnd w:id="1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p>
    <w:p w:rsidR="002F3ABD" w:rsidRDefault="00EE71FD" w:rsidP="002F3ABD">
      <w:pPr>
        <w:pStyle w:val="Titre2"/>
        <w:numPr>
          <w:ilvl w:val="0"/>
          <w:numId w:val="19"/>
        </w:numPr>
      </w:pPr>
      <w:bookmarkStart w:id="17" w:name="_Toc491097376"/>
      <w:bookmarkStart w:id="18" w:name="_Toc491181753"/>
      <w:r>
        <w:t>Définition</w:t>
      </w:r>
      <w:r w:rsidR="00860A5D">
        <w:t>,</w:t>
      </w:r>
      <w:r w:rsidR="002F3ABD">
        <w:t xml:space="preserve"> objectif et exemples</w:t>
      </w:r>
      <w:bookmarkEnd w:id="17"/>
      <w:bookmarkEnd w:id="18"/>
    </w:p>
    <w:p w:rsidR="00025C4B" w:rsidRDefault="00361CA1" w:rsidP="00814D42">
      <w:r>
        <w:rPr>
          <w:noProof/>
        </w:rPr>
        <mc:AlternateContent>
          <mc:Choice Requires="wpg">
            <w:drawing>
              <wp:anchor distT="0" distB="0" distL="114300" distR="114300" simplePos="0" relativeHeight="251675648"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327D94" w:rsidRPr="00361CA1" w:rsidRDefault="00327D9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327D94" w:rsidRDefault="00327D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5648;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327D94" w:rsidRPr="00361CA1" w:rsidRDefault="00327D9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327D94" w:rsidRPr="00361CA1" w:rsidRDefault="00327D9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327D94" w:rsidRDefault="00327D94"/>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3600"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327D94" w:rsidRPr="00F519DC"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4</w:t>
                            </w:r>
                            <w: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327D94" w:rsidRPr="00F519DC"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4</w:t>
                      </w:r>
                      <w: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w:t>
      </w:r>
      <w:r w:rsidR="00FC08B9">
        <w:lastRenderedPageBreak/>
        <w:t>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bookmarkStart w:id="19" w:name="_Ref491154223"/>
      <w:r w:rsidR="00E5407C">
        <w:rPr>
          <w:rStyle w:val="Appelnotedebasdep"/>
        </w:rPr>
        <w:footnoteReference w:id="2"/>
      </w:r>
      <w:bookmarkEnd w:id="19"/>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9"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p>
    <w:p w:rsidR="00334ED2" w:rsidRDefault="00334ED2" w:rsidP="003235CA">
      <w:r>
        <w:lastRenderedPageBreak/>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bookmarkStart w:id="20" w:name="_Ref491154288"/>
      <w:r w:rsidR="00E5407C">
        <w:rPr>
          <w:rStyle w:val="Appelnotedebasdep"/>
        </w:rPr>
        <w:footnoteReference w:id="3"/>
      </w:r>
      <w:bookmarkEnd w:id="20"/>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26668F">
      <w:pPr>
        <w:keepNext/>
        <w:jc w:val="center"/>
      </w:pPr>
      <w:r>
        <w:lastRenderedPageBreak/>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4967785" cy="3430137"/>
            <wp:effectExtent l="0" t="0" r="4445" b="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 r="-109" b="10518"/>
                    <a:stretch/>
                  </pic:blipFill>
                  <pic:spPr bwMode="auto">
                    <a:xfrm>
                      <a:off x="0" y="0"/>
                      <a:ext cx="4971232" cy="3432517"/>
                    </a:xfrm>
                    <a:prstGeom prst="rect">
                      <a:avLst/>
                    </a:prstGeom>
                    <a:noFill/>
                    <a:extLst/>
                  </pic:spPr>
                </pic:pic>
              </a:graphicData>
            </a:graphic>
          </wp:inline>
        </w:drawing>
      </w:r>
    </w:p>
    <w:p w:rsidR="008F53C9" w:rsidRPr="003235CA" w:rsidRDefault="00B357CA" w:rsidP="00B357CA">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5</w:t>
      </w:r>
      <w:r w:rsidR="005F7D16">
        <w:fldChar w:fldCharType="end"/>
      </w:r>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21" w:name="_Toc491097377"/>
      <w:bookmarkStart w:id="22" w:name="_Toc491181754"/>
      <w:r>
        <w:lastRenderedPageBreak/>
        <w:t>Etude du marché</w:t>
      </w:r>
      <w:r w:rsidR="00FC08B9">
        <w:t xml:space="preserve"> des Serious Games</w:t>
      </w:r>
      <w:bookmarkEnd w:id="21"/>
      <w:bookmarkEnd w:id="22"/>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bookmarkStart w:id="23" w:name="_Ref491154317"/>
      <w:r w:rsidR="00F46186">
        <w:rPr>
          <w:rStyle w:val="Appelnotedebasdep"/>
        </w:rPr>
        <w:footnoteReference w:id="4"/>
      </w:r>
      <w:bookmarkEnd w:id="23"/>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bookmarkStart w:id="24" w:name="_Ref491154338"/>
      <w:r w:rsidR="00400DBB">
        <w:rPr>
          <w:rStyle w:val="Appelnotedebasdep"/>
        </w:rPr>
        <w:footnoteReference w:id="5"/>
      </w:r>
      <w:bookmarkEnd w:id="24"/>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5" w:name="_Toc491097378"/>
      <w:bookmarkStart w:id="26" w:name="_Toc491181755"/>
      <w:r>
        <w:lastRenderedPageBreak/>
        <w:t>Analyse du projet I-Learning</w:t>
      </w:r>
      <w:bookmarkEnd w:id="25"/>
      <w:bookmarkEnd w:id="26"/>
      <w:r w:rsidR="00D06F12">
        <w:t xml:space="preserve"> </w:t>
      </w:r>
    </w:p>
    <w:p w:rsidR="005B0F93" w:rsidRDefault="005B0F93" w:rsidP="005B0F93">
      <w:r>
        <w:tab/>
      </w:r>
      <w:r w:rsidR="00051714">
        <w:t xml:space="preserve">Le projet est accessible via </w:t>
      </w:r>
      <w:hyperlink r:id="rId21"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327D94" w:rsidRPr="00F1600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6</w:t>
                              </w:r>
                              <w: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3"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327D94" w:rsidRPr="00F1600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6</w:t>
                        </w:r>
                        <w:r>
                          <w:fldChar w:fldCharType="end"/>
                        </w:r>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051296"/>
                <wp:effectExtent l="0" t="0" r="0" b="0"/>
                <wp:docPr id="33" name="Groupe 33"/>
                <wp:cNvGraphicFramePr/>
                <a:graphic xmlns:a="http://schemas.openxmlformats.org/drawingml/2006/main">
                  <a:graphicData uri="http://schemas.microsoft.com/office/word/2010/wordprocessingGroup">
                    <wpg:wgp>
                      <wpg:cNvGrpSpPr/>
                      <wpg:grpSpPr>
                        <a:xfrm>
                          <a:off x="0" y="0"/>
                          <a:ext cx="5760720" cy="3051296"/>
                          <a:chOff x="0" y="1"/>
                          <a:chExt cx="6875145" cy="3641576"/>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
                            <a:ext cx="6417454" cy="3181751"/>
                          </a:xfrm>
                          <a:prstGeom prst="rect">
                            <a:avLst/>
                          </a:prstGeom>
                          <a:noFill/>
                          <a:ln>
                            <a:noFill/>
                          </a:ln>
                        </pic:spPr>
                      </pic:pic>
                      <wps:wsp>
                        <wps:cNvPr id="31" name="Zone de texte 31"/>
                        <wps:cNvSpPr txBox="1"/>
                        <wps:spPr>
                          <a:xfrm>
                            <a:off x="0" y="3267961"/>
                            <a:ext cx="6875145" cy="373616"/>
                          </a:xfrm>
                          <a:prstGeom prst="rect">
                            <a:avLst/>
                          </a:prstGeom>
                          <a:solidFill>
                            <a:prstClr val="white"/>
                          </a:solidFill>
                          <a:ln>
                            <a:noFill/>
                          </a:ln>
                        </wps:spPr>
                        <wps:txbx>
                          <w:txbxContent>
                            <w:p w:rsidR="00327D94" w:rsidRPr="00A849D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7</w:t>
                              </w:r>
                              <w: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40.25pt;mso-position-horizontal-relative:char;mso-position-vertical-relative:line" coordorigin="" coordsize="68751,36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">
                <v:shape id="Image 29" o:spid="_x0000_s1040" type="#_x0000_t75" style="position:absolute;width:64174;height:3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">
                  <v:imagedata r:id="rId25" o:title="connexion"/>
                </v:shape>
                <v:shape id="Zone de texte 31" o:spid="_x0000_s1041" type="#_x0000_t202" style="position:absolute;top:32679;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327D94" w:rsidRPr="00A849D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7</w:t>
                        </w:r>
                        <w: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834365"/>
                <wp:effectExtent l="0" t="0" r="0" b="4445"/>
                <wp:docPr id="37" name="Groupe 37"/>
                <wp:cNvGraphicFramePr/>
                <a:graphic xmlns:a="http://schemas.openxmlformats.org/drawingml/2006/main">
                  <a:graphicData uri="http://schemas.microsoft.com/office/word/2010/wordprocessingGroup">
                    <wpg:wgp>
                      <wpg:cNvGrpSpPr/>
                      <wpg:grpSpPr>
                        <a:xfrm>
                          <a:off x="0" y="0"/>
                          <a:ext cx="5760720" cy="2834365"/>
                          <a:chOff x="0" y="0"/>
                          <a:chExt cx="6875780" cy="3382992"/>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8046" cy="2862861"/>
                          </a:xfrm>
                          <a:prstGeom prst="rect">
                            <a:avLst/>
                          </a:prstGeom>
                          <a:noFill/>
                          <a:ln>
                            <a:noFill/>
                          </a:ln>
                        </pic:spPr>
                      </pic:pic>
                      <wps:wsp>
                        <wps:cNvPr id="36" name="Zone de texte 36"/>
                        <wps:cNvSpPr txBox="1"/>
                        <wps:spPr>
                          <a:xfrm>
                            <a:off x="0" y="3009341"/>
                            <a:ext cx="6875780" cy="373651"/>
                          </a:xfrm>
                          <a:prstGeom prst="rect">
                            <a:avLst/>
                          </a:prstGeom>
                          <a:solidFill>
                            <a:prstClr val="white"/>
                          </a:solidFill>
                          <a:ln>
                            <a:noFill/>
                          </a:ln>
                        </wps:spPr>
                        <wps:txbx>
                          <w:txbxContent>
                            <w:p w:rsidR="00327D94" w:rsidRPr="00EA684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8</w:t>
                              </w:r>
                              <w: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23.2pt;mso-position-horizontal-relative:char;mso-position-vertical-relative:line" coordsize="68757,3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">
                <v:shape id="Image 32" o:spid="_x0000_s1043" type="#_x0000_t75" style="position:absolute;width:64180;height:28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">
                  <v:imagedata r:id="rId27" o:title="dashboard collab"/>
                </v:shape>
                <v:shape id="Zone de texte 36" o:spid="_x0000_s1044" type="#_x0000_t202" style="position:absolute;top:30093;width:68757;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327D94" w:rsidRPr="00EA6840"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8</w:t>
                        </w:r>
                        <w:r>
                          <w:fldChar w:fldCharType="end"/>
                        </w:r>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327D94" w:rsidRPr="00B17D19"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9</w:t>
                              </w:r>
                              <w:r>
                                <w:fldChar w:fldCharType="end"/>
                              </w:r>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9"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27D94" w:rsidRPr="00B17D19" w:rsidRDefault="00327D94"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9</w:t>
                        </w:r>
                        <w:r>
                          <w:fldChar w:fldCharType="end"/>
                        </w:r>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327D94" w:rsidRPr="00151B72" w:rsidRDefault="00327D94" w:rsidP="00151B72">
                              <w:pPr>
                                <w:pStyle w:val="Lgende"/>
                              </w:pPr>
                              <w:r>
                                <w:t xml:space="preserve">Figure </w:t>
                              </w:r>
                              <w:bookmarkStart w:id="27" w:name="_Hlk490861340"/>
                              <w:r>
                                <w:fldChar w:fldCharType="begin"/>
                              </w:r>
                              <w:r>
                                <w:instrText xml:space="preserve"> SEQ Figure \* ARABIC </w:instrText>
                              </w:r>
                              <w:r>
                                <w:fldChar w:fldCharType="separate"/>
                              </w:r>
                              <w:r w:rsidR="00C911EC">
                                <w:rPr>
                                  <w:noProof/>
                                </w:rPr>
                                <w:t>10</w:t>
                              </w:r>
                              <w:r>
                                <w:fldChar w:fldCharType="end"/>
                              </w:r>
                              <w:bookmarkEnd w:id="27"/>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31"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327D94" w:rsidRPr="00151B72" w:rsidRDefault="00327D94" w:rsidP="00151B72">
                        <w:pPr>
                          <w:pStyle w:val="Lgende"/>
                        </w:pPr>
                        <w:r>
                          <w:t xml:space="preserve">Figure </w:t>
                        </w:r>
                        <w:bookmarkStart w:id="28" w:name="_Hlk490861340"/>
                        <w:r>
                          <w:fldChar w:fldCharType="begin"/>
                        </w:r>
                        <w:r>
                          <w:instrText xml:space="preserve"> SEQ Figure \* ARABIC </w:instrText>
                        </w:r>
                        <w:r>
                          <w:fldChar w:fldCharType="separate"/>
                        </w:r>
                        <w:r w:rsidR="00C911EC">
                          <w:rPr>
                            <w:noProof/>
                          </w:rPr>
                          <w:t>10</w:t>
                        </w:r>
                        <w:r>
                          <w:fldChar w:fldCharType="end"/>
                        </w:r>
                        <w:bookmarkEnd w:id="28"/>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11</w:t>
      </w:r>
      <w:r w:rsidR="005F7D16">
        <w:fldChar w:fldCharType="end"/>
      </w:r>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12</w:t>
      </w:r>
      <w:r w:rsidR="005F7D16">
        <w:fldChar w:fldCharType="end"/>
      </w:r>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13</w:t>
      </w:r>
      <w:r w:rsidR="005F7D16">
        <w:fldChar w:fldCharType="end"/>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327D94" w:rsidRPr="00294850" w:rsidRDefault="00327D9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14</w:t>
                              </w:r>
                              <w:r>
                                <w:fldChar w:fldCharType="end"/>
                              </w:r>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6"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327D94" w:rsidRPr="00294850" w:rsidRDefault="00327D94"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14</w:t>
                        </w:r>
                        <w:r>
                          <w:fldChar w:fldCharType="end"/>
                        </w:r>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15</w:t>
      </w:r>
      <w:r w:rsidR="005F7D16">
        <w:fldChar w:fldCharType="end"/>
      </w:r>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16</w:t>
      </w:r>
      <w:r w:rsidR="005F7D16">
        <w:fldChar w:fldCharType="end"/>
      </w:r>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6672"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17</w:t>
      </w:r>
      <w:r w:rsidR="005F7D16">
        <w:fldChar w:fldCharType="end"/>
      </w:r>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18</w:t>
      </w:r>
      <w:r w:rsidR="005F7D16">
        <w:fldChar w:fldCharType="end"/>
      </w:r>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19</w:t>
      </w:r>
      <w:r w:rsidR="005F7D16">
        <w:fldChar w:fldCharType="end"/>
      </w:r>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20</w:t>
      </w:r>
      <w:r w:rsidR="005F7D16">
        <w:fldChar w:fldCharType="end"/>
      </w:r>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21</w:t>
      </w:r>
      <w:r w:rsidR="005F7D16">
        <w:fldChar w:fldCharType="end"/>
      </w:r>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22</w:t>
      </w:r>
      <w:r w:rsidR="005F7D16">
        <w:fldChar w:fldCharType="end"/>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23</w:t>
      </w:r>
      <w:r w:rsidR="005F7D16">
        <w:fldChar w:fldCharType="end"/>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5F7D16">
        <w:rPr>
          <w:noProof/>
        </w:rPr>
        <w:fldChar w:fldCharType="begin"/>
      </w:r>
      <w:r w:rsidR="005F7D16">
        <w:rPr>
          <w:noProof/>
        </w:rPr>
        <w:instrText xml:space="preserve"> SEQ Figure \* ARABIC </w:instrText>
      </w:r>
      <w:r w:rsidR="005F7D16">
        <w:rPr>
          <w:noProof/>
        </w:rPr>
        <w:fldChar w:fldCharType="separate"/>
      </w:r>
      <w:r w:rsidR="00C911EC">
        <w:rPr>
          <w:noProof/>
        </w:rPr>
        <w:t>24</w:t>
      </w:r>
      <w:r w:rsidR="005F7D16">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9" w:name="_Toc491097379"/>
      <w:bookmarkStart w:id="30" w:name="_Toc491181756"/>
      <w:r>
        <w:t>Ergonomie et Design</w:t>
      </w:r>
      <w:bookmarkEnd w:id="29"/>
      <w:bookmarkEnd w:id="30"/>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25</w:t>
      </w:r>
      <w:r w:rsidR="005F7D16">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26</w:t>
      </w:r>
      <w:r w:rsidR="005F7D16">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5F7D16">
        <w:fldChar w:fldCharType="begin"/>
      </w:r>
      <w:r w:rsidR="005F7D16">
        <w:instrText xml:space="preserve"> SEQ Figure \* ARABIC </w:instrText>
      </w:r>
      <w:r w:rsidR="005F7D16">
        <w:fldChar w:fldCharType="separate"/>
      </w:r>
      <w:r w:rsidR="00C911EC">
        <w:rPr>
          <w:noProof/>
        </w:rPr>
        <w:t>27</w:t>
      </w:r>
      <w:r w:rsidR="005F7D16">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31" w:name="_Toc491097380"/>
      <w:bookmarkStart w:id="32" w:name="_Toc491181757"/>
      <w:r>
        <w:t>Sécurité du projet</w:t>
      </w:r>
      <w:bookmarkEnd w:id="31"/>
      <w:bookmarkEnd w:id="32"/>
      <w:r>
        <w:t xml:space="preserve"> </w:t>
      </w:r>
    </w:p>
    <w:p w:rsidR="009F2F77" w:rsidRDefault="00195F36" w:rsidP="009F2F77">
      <w:r>
        <w:tab/>
      </w:r>
      <w:r w:rsidR="009F2F77">
        <w:t>Le projet présente certaines failles de sécurité qui, exploitées, peuvent rendre obsolète les fonctionnalités du projet. Nous allons aborder 3 types de failles qui s’identifient au projet I-Learning :</w:t>
      </w:r>
    </w:p>
    <w:p w:rsidR="009F2F77" w:rsidRDefault="009F2F77" w:rsidP="009F2F77">
      <w:pPr>
        <w:pStyle w:val="Paragraphedeliste"/>
        <w:numPr>
          <w:ilvl w:val="0"/>
          <w:numId w:val="29"/>
        </w:numPr>
      </w:pPr>
      <w:r>
        <w:t>le contrôle des données, côté serveur</w:t>
      </w:r>
    </w:p>
    <w:p w:rsidR="009F2F77" w:rsidRDefault="009F2F77" w:rsidP="009F2F77">
      <w:pPr>
        <w:pStyle w:val="Paragraphedeliste"/>
        <w:numPr>
          <w:ilvl w:val="0"/>
          <w:numId w:val="29"/>
        </w:numPr>
      </w:pPr>
      <w:r>
        <w:t>l’API REST &amp; Inspection du code</w:t>
      </w:r>
    </w:p>
    <w:p w:rsidR="009F2F77" w:rsidRDefault="009F2F77" w:rsidP="009F2F77">
      <w:pPr>
        <w:pStyle w:val="Paragraphedeliste"/>
        <w:numPr>
          <w:ilvl w:val="0"/>
          <w:numId w:val="29"/>
        </w:numPr>
      </w:pPr>
      <w:r>
        <w:t>l’injection NoSQL</w:t>
      </w:r>
    </w:p>
    <w:p w:rsidR="009F2F77" w:rsidRDefault="009F2F77" w:rsidP="009F2F77">
      <w:r>
        <w:tab/>
        <w:t>A l’heure actuelle, l’accès aux données du serveur via l’API REST se fait librement : que l’on soit utilisateur ou administrateur, il n’y a pas de contrôle pour vérifier que l’on est effectivement autorisés à accéder à ces données.</w:t>
      </w:r>
    </w:p>
    <w:p w:rsidR="009F2F77" w:rsidRDefault="009F2F77" w:rsidP="009F2F77">
      <w:r>
        <w:tab/>
        <w:t>Ce contrôle permettrait également d’éviter que l’utilisateur puisse debugger et faire appels au service REST pour accéder aux données mais, ici cela ne résout pas le problème du fait que les données sont accessibles côté client alors qu’elles ne le devraient pas.</w:t>
      </w:r>
    </w:p>
    <w:p w:rsidR="009F2F77" w:rsidRDefault="009F2F77" w:rsidP="009F2F77">
      <w:r>
        <w:tab/>
        <w:t>Pour instaurer un contrôle d’accès aux données et à l’API REST, il faut intégrer un mécanisme qui vérifie</w:t>
      </w:r>
      <w:bookmarkStart w:id="33" w:name="_Ref491160570"/>
      <w:r>
        <w:rPr>
          <w:rStyle w:val="Appelnotedebasdep"/>
        </w:rPr>
        <w:footnoteReference w:id="6"/>
      </w:r>
      <w:bookmarkEnd w:id="33"/>
      <w:r>
        <w:t xml:space="preserve"> l’identité des utilisateurs. Ce mécanisme d’authentification demande à l’utilisateur une preuve de son identité et le serveur vérifie si cette preuve est légitime. Si c’est bien le cas, le serveur vérifie également que l’utilisateur possède les droits pour accéder aux données qu’il souhaite récupérer. La seule implémentation qui prend en compte l’identité de l’utilisateur est la partie de connexion au site : nous pourrions reprendre cette vérification serveur et la rajouter en tant que condition nécessaire pour que le serveur puisse vérifier les droits et accès dont dispose l’utilisateur.</w:t>
      </w:r>
    </w:p>
    <w:p w:rsidR="009F2F77" w:rsidRDefault="009F2F77" w:rsidP="009F2F77">
      <w:r>
        <w:t xml:space="preserve">Le moyen de savoir si un utilisateur est administrateur du site est de contrôler les données utilisateur qui sont renvoyées par le serveur et de vérifier s’il est bel et bien administrateur. Ensuite, il faut normaliser les données dans le cas où l’utilisateur a bel et bien droit d’accéder aux données mais qu’il n’a pas les droits administrateurs parce </w:t>
      </w:r>
      <w:r>
        <w:lastRenderedPageBreak/>
        <w:t>que l’on ne veut pas qu’il ait accès à d’autres informations dont il n’en a pas forcément l’utilité mais surtout parce qu’il n’est pas censé avoir le droit d’y accéder. Cette normalisation passe par un filtre des données côté serveur dès lors que l’utilisateur n’a pas de droits administrateurs mais qu’il a les droits de récupérer les données. De ce fait, lorsque l’utilisateur accèdera à un modèle de données sur le site, non seulement les données s’afficheront sur la page mais côté clients, les données disponibles ne correspondront uniquement à ce dont l’utilisateur a besoin pour afficher la page.</w:t>
      </w:r>
      <w:r>
        <w:br/>
      </w:r>
    </w:p>
    <w:p w:rsidR="009F2F77" w:rsidRDefault="009F2F77" w:rsidP="009F2F77">
      <w:r>
        <w:rPr>
          <w:noProof/>
        </w:rPr>
        <mc:AlternateContent>
          <mc:Choice Requires="wpg">
            <w:drawing>
              <wp:anchor distT="0" distB="0" distL="114300" distR="114300" simplePos="0" relativeHeight="251684864" behindDoc="0" locked="0" layoutInCell="1" allowOverlap="1" wp14:anchorId="757FA680" wp14:editId="3D236134">
                <wp:simplePos x="0" y="0"/>
                <wp:positionH relativeFrom="column">
                  <wp:posOffset>-6985</wp:posOffset>
                </wp:positionH>
                <wp:positionV relativeFrom="paragraph">
                  <wp:posOffset>533400</wp:posOffset>
                </wp:positionV>
                <wp:extent cx="6661150" cy="3069590"/>
                <wp:effectExtent l="0" t="0" r="6350" b="0"/>
                <wp:wrapTopAndBottom/>
                <wp:docPr id="93" name="Groupe 93"/>
                <wp:cNvGraphicFramePr/>
                <a:graphic xmlns:a="http://schemas.openxmlformats.org/drawingml/2006/main">
                  <a:graphicData uri="http://schemas.microsoft.com/office/word/2010/wordprocessingGroup">
                    <wpg:wgp>
                      <wpg:cNvGrpSpPr/>
                      <wpg:grpSpPr>
                        <a:xfrm>
                          <a:off x="0" y="0"/>
                          <a:ext cx="6661150" cy="3069590"/>
                          <a:chOff x="0" y="0"/>
                          <a:chExt cx="6661784" cy="3069590"/>
                        </a:xfrm>
                      </wpg:grpSpPr>
                      <pic:pic xmlns:pic="http://schemas.openxmlformats.org/drawingml/2006/picture">
                        <pic:nvPicPr>
                          <pic:cNvPr id="91" name="Image 91" descr="C:\Users\dma3622\AppData\Local\Microsoft\Windows\INetCache\Content.Word\chrome_2017-08-22_06-17-28.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3069590"/>
                          </a:xfrm>
                          <a:prstGeom prst="rect">
                            <a:avLst/>
                          </a:prstGeom>
                          <a:noFill/>
                          <a:ln>
                            <a:noFill/>
                          </a:ln>
                        </pic:spPr>
                      </pic:pic>
                      <wps:wsp>
                        <wps:cNvPr id="92" name="Zone de texte 92"/>
                        <wps:cNvSpPr txBox="1"/>
                        <wps:spPr>
                          <a:xfrm>
                            <a:off x="4422709" y="1306286"/>
                            <a:ext cx="2239075" cy="457200"/>
                          </a:xfrm>
                          <a:prstGeom prst="rect">
                            <a:avLst/>
                          </a:prstGeom>
                          <a:solidFill>
                            <a:prstClr val="white"/>
                          </a:solidFill>
                          <a:ln>
                            <a:noFill/>
                          </a:ln>
                        </wps:spPr>
                        <wps:txbx>
                          <w:txbxContent>
                            <w:p w:rsidR="00327D94" w:rsidRPr="00624AA8" w:rsidRDefault="00327D94" w:rsidP="009F2F77">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28</w:t>
                              </w:r>
                              <w:r>
                                <w:fldChar w:fldCharType="end"/>
                              </w:r>
                              <w:r>
                                <w:t xml:space="preserve"> – Lecture du code source, côté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7FA680" id="Groupe 93" o:spid="_x0000_s1054" style="position:absolute;left:0;text-align:left;margin-left:-.55pt;margin-top:42pt;width:524.5pt;height:241.7pt;z-index:251684864;mso-position-horizontal-relative:text;mso-position-vertical-relative:text" coordsize="66617,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">
                <v:shape id="Image 91" o:spid="_x0000_s1055" type="#_x0000_t75" style="position:absolute;width:43199;height:3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">
                  <v:imagedata r:id="rId52" o:title="chrome_2017-08-22_06-17-28"/>
                </v:shape>
                <v:shape id="Zone de texte 92" o:spid="_x0000_s1056" type="#_x0000_t202" style="position:absolute;left:44227;top:13062;width:2239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27D94" w:rsidRPr="00624AA8" w:rsidRDefault="00327D94" w:rsidP="009F2F77">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28</w:t>
                        </w:r>
                        <w:r>
                          <w:fldChar w:fldCharType="end"/>
                        </w:r>
                        <w:r>
                          <w:t xml:space="preserve"> – Lecture du code source, côté collaborateur</w:t>
                        </w:r>
                      </w:p>
                    </w:txbxContent>
                  </v:textbox>
                </v:shape>
                <w10:wrap type="topAndBottom"/>
              </v:group>
            </w:pict>
          </mc:Fallback>
        </mc:AlternateContent>
      </w:r>
      <w:r>
        <w:tab/>
        <w:t>Voici un exemple d’un collaborateur qui cherche les bonnes réponses à choisir pour résoudre un quiz :</w:t>
      </w:r>
    </w:p>
    <w:p w:rsidR="009F2F77" w:rsidRDefault="009F2F77" w:rsidP="009F2F77">
      <w:r>
        <w:t xml:space="preserve">On aperçoit bien que la « Réponse vraie » est bien correcte – l’attribut </w:t>
      </w:r>
      <w:r>
        <w:rPr>
          <w:b/>
        </w:rPr>
        <w:t xml:space="preserve">correct </w:t>
      </w:r>
      <w:r>
        <w:t>a pour valeur true et l’on en déduit que c’est ce qui définit une bonne ou une mauvaise réponse – et par conséquent, le collaborateur peut savoir à l’avance comment réussir le quiz sans même le commencer !</w:t>
      </w:r>
    </w:p>
    <w:p w:rsidR="009F2F77" w:rsidRDefault="009F2F77" w:rsidP="009F2F77">
      <w:r>
        <w:tab/>
      </w:r>
    </w:p>
    <w:p w:rsidR="009F2F77" w:rsidRDefault="009F2F77" w:rsidP="009F2F77">
      <w:pPr>
        <w:jc w:val="left"/>
      </w:pPr>
      <w:r>
        <w:br w:type="page"/>
      </w:r>
    </w:p>
    <w:p w:rsidR="009F2F77" w:rsidRDefault="009F2F77" w:rsidP="009F2F77">
      <w:r>
        <w:rPr>
          <w:noProof/>
        </w:rPr>
        <w:lastRenderedPageBreak/>
        <mc:AlternateContent>
          <mc:Choice Requires="wps">
            <w:drawing>
              <wp:anchor distT="0" distB="0" distL="114300" distR="114300" simplePos="0" relativeHeight="251686912" behindDoc="0" locked="0" layoutInCell="1" allowOverlap="1" wp14:anchorId="1154E687" wp14:editId="011C8C55">
                <wp:simplePos x="0" y="0"/>
                <wp:positionH relativeFrom="column">
                  <wp:posOffset>-3810</wp:posOffset>
                </wp:positionH>
                <wp:positionV relativeFrom="paragraph">
                  <wp:posOffset>5454650</wp:posOffset>
                </wp:positionV>
                <wp:extent cx="5756910" cy="635"/>
                <wp:effectExtent l="0" t="0" r="0" b="0"/>
                <wp:wrapTopAndBottom/>
                <wp:docPr id="1025" name="Zone de texte 102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327D94" w:rsidRPr="00C1139B" w:rsidRDefault="00327D94" w:rsidP="009F2F77">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29</w:t>
                            </w:r>
                            <w:r>
                              <w:fldChar w:fldCharType="end"/>
                            </w:r>
                            <w:r>
                              <w:t xml:space="preserve"> – Exemple de requête POST appliquée par le serveur NodeJS avec les paramètres indiqués sur la capture d’écran du dessous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4E687" id="Zone de texte 1025" o:spid="_x0000_s1057" type="#_x0000_t202" style="position:absolute;left:0;text-align:left;margin-left:-.3pt;margin-top:429.5pt;width:453.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" stroked="f">
                <v:textbox style="mso-fit-shape-to-text:t" inset="0,0,0,0">
                  <w:txbxContent>
                    <w:p w:rsidR="00327D94" w:rsidRPr="00C1139B" w:rsidRDefault="00327D94" w:rsidP="009F2F77">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29</w:t>
                      </w:r>
                      <w:r>
                        <w:fldChar w:fldCharType="end"/>
                      </w:r>
                      <w:r>
                        <w:t xml:space="preserve"> – Exemple de requête POST appliquée par le serveur NodeJS avec les paramètres indiqués sur la capture d’écran du dessous</w:t>
                      </w:r>
                    </w:p>
                  </w:txbxContent>
                </v:textbox>
                <w10:wrap type="topAndBottom"/>
              </v:shape>
            </w:pict>
          </mc:Fallback>
        </mc:AlternateContent>
      </w:r>
      <w:r>
        <w:rPr>
          <w:noProof/>
        </w:rPr>
        <mc:AlternateContent>
          <mc:Choice Requires="wpg">
            <w:drawing>
              <wp:anchor distT="0" distB="0" distL="114300" distR="114300" simplePos="0" relativeHeight="251685888" behindDoc="0" locked="0" layoutInCell="1" allowOverlap="1" wp14:anchorId="3F4050B3" wp14:editId="2164C93C">
                <wp:simplePos x="0" y="0"/>
                <wp:positionH relativeFrom="column">
                  <wp:posOffset>-4056</wp:posOffset>
                </wp:positionH>
                <wp:positionV relativeFrom="paragraph">
                  <wp:posOffset>947666</wp:posOffset>
                </wp:positionV>
                <wp:extent cx="5756910" cy="4450702"/>
                <wp:effectExtent l="0" t="0" r="0" b="7620"/>
                <wp:wrapTopAndBottom/>
                <wp:docPr id="1024" name="Groupe 1024"/>
                <wp:cNvGraphicFramePr/>
                <a:graphic xmlns:a="http://schemas.openxmlformats.org/drawingml/2006/main">
                  <a:graphicData uri="http://schemas.microsoft.com/office/word/2010/wordprocessingGroup">
                    <wpg:wgp>
                      <wpg:cNvGrpSpPr/>
                      <wpg:grpSpPr>
                        <a:xfrm>
                          <a:off x="0" y="0"/>
                          <a:ext cx="5756910" cy="4450702"/>
                          <a:chOff x="0" y="0"/>
                          <a:chExt cx="5756910" cy="4450702"/>
                        </a:xfrm>
                      </wpg:grpSpPr>
                      <pic:pic xmlns:pic="http://schemas.openxmlformats.org/drawingml/2006/picture">
                        <pic:nvPicPr>
                          <pic:cNvPr id="94" name="Image 94" descr="C:\Users\dma3622\AppData\Local\Microsoft\Windows\INetCache\Content.Word\chrome_2017-08-22_06-49-00.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2621902"/>
                            <a:ext cx="4030980" cy="1828800"/>
                          </a:xfrm>
                          <a:prstGeom prst="rect">
                            <a:avLst/>
                          </a:prstGeom>
                          <a:noFill/>
                          <a:ln>
                            <a:noFill/>
                          </a:ln>
                        </pic:spPr>
                      </pic:pic>
                      <pic:pic xmlns:pic="http://schemas.openxmlformats.org/drawingml/2006/picture">
                        <pic:nvPicPr>
                          <pic:cNvPr id="95" name="Image 95" descr="C:\Users\dma3622\AppData\Local\Microsoft\Windows\INetCache\Content.Word\chrome_2017-08-22_06-48-47.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2603500"/>
                          </a:xfrm>
                          <a:prstGeom prst="rect">
                            <a:avLst/>
                          </a:prstGeom>
                          <a:noFill/>
                          <a:ln>
                            <a:noFill/>
                          </a:ln>
                        </pic:spPr>
                      </pic:pic>
                    </wpg:wgp>
                  </a:graphicData>
                </a:graphic>
              </wp:anchor>
            </w:drawing>
          </mc:Choice>
          <mc:Fallback>
            <w:pict>
              <v:group w14:anchorId="3F20CB49" id="Groupe 1024" o:spid="_x0000_s1026" style="position:absolute;margin-left:-.3pt;margin-top:74.6pt;width:453.3pt;height:350.45pt;z-index:251685888" coordsize="57569,44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">
                <v:shape id="Image 94" o:spid="_x0000_s1027" type="#_x0000_t75" style="position:absolute;top:26219;width:403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">
                  <v:imagedata r:id="rId55" o:title="chrome_2017-08-22_06-49-00"/>
                </v:shape>
                <v:shape id="Image 95" o:spid="_x0000_s1028" type="#_x0000_t75" style="position:absolute;width:57569;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">
                  <v:imagedata r:id="rId56" o:title="chrome_2017-08-22_06-48-47"/>
                </v:shape>
                <w10:wrap type="topAndBottom"/>
              </v:group>
            </w:pict>
          </mc:Fallback>
        </mc:AlternateContent>
      </w:r>
      <w:r>
        <w:tab/>
        <w:t>Enfin, l’injection NoSQL, c’est-à-dire le fait d’exécuter des commandes en passant par un formulaire à remplir, est une attaque possible sur le projet. Le principe est d’intégrer un objet de type JSON qui peut être lu par le serveur NodeJS et le serveur NodeJS va l’interpréter comme une commande NoSQL à exécuter.</w:t>
      </w:r>
    </w:p>
    <w:p w:rsidR="009F2F77" w:rsidRDefault="009F2F77" w:rsidP="009F2F77">
      <w:r>
        <w:tab/>
        <w:t>Ici, par exemple</w:t>
      </w:r>
      <w:bookmarkStart w:id="34" w:name="_Ref491160623"/>
      <w:r>
        <w:rPr>
          <w:rStyle w:val="Appelnotedebasdep"/>
        </w:rPr>
        <w:footnoteReference w:id="7"/>
      </w:r>
      <w:bookmarkEnd w:id="34"/>
      <w:r>
        <w:t xml:space="preserve">, on s’attendrait plus à un objet JSON comprenant un « username » du style d’une adresse email et d’un mot de passe conventionel. Or le client a envoyé une requête avec un objet JSON comportant lui-même des objets JSON. Une fois que le serveur NodeJS aura récupéré la requête client, il exécutera la requête avec les paramètres attribués ci-dessus ce qui aura pour résultats une réponse de la part de la base de données MongoDB avec un « user » - on cherche un « user » parmi la collection des users – dont « l’username » et le mot de passe vérifient la condition « N’est pas égale à </w:t>
      </w:r>
      <w:r w:rsidRPr="00385403">
        <w:rPr>
          <w:i/>
        </w:rPr>
        <w:t>null</w:t>
      </w:r>
      <w:r>
        <w:rPr>
          <w:i/>
        </w:rPr>
        <w:t xml:space="preserve"> » ({‘’$ne’’: null} ). </w:t>
      </w:r>
      <w:r w:rsidRPr="00385403">
        <w:t>Soit toute combinaison possible car il ne peut pas y avoir d’utilisateur sans</w:t>
      </w:r>
      <w:r>
        <w:t xml:space="preserve"> « username » ni de mot de passe dans la base de données.</w:t>
      </w:r>
    </w:p>
    <w:p w:rsidR="009F2F77" w:rsidRDefault="009F2F77" w:rsidP="009F2F77">
      <w:r>
        <w:lastRenderedPageBreak/>
        <w:t xml:space="preserve">Le principe pour contrer l’injection est de vérifier que la requête que reçoit le serveur NodeJS corresponde à une chaîne de caractères : par conséquent un objet JSON ne permettrait pas d’envoyer une requête sur la base de données mais nous restons vulnérables à une attaque sur le serveur dans un cas particulier de NodeJS qui est l’utilisation de l’opérateur </w:t>
      </w:r>
      <w:r>
        <w:rPr>
          <w:i/>
        </w:rPr>
        <w:t>$where.</w:t>
      </w:r>
    </w:p>
    <w:p w:rsidR="009F2F77" w:rsidRDefault="009F2F77" w:rsidP="009F2F77">
      <w:pPr>
        <w:keepNext/>
      </w:pPr>
      <w:r>
        <w:t xml:space="preserve">L’opérateur </w:t>
      </w:r>
      <w:r>
        <w:rPr>
          <w:i/>
        </w:rPr>
        <w:t xml:space="preserve">$where </w:t>
      </w:r>
      <w:r>
        <w:t xml:space="preserve">prend en charge les chaînes de caractères et un utilisateur malsain pourrait donc exécuter des commandes pour récupérer les données qu’il souhaite. </w:t>
      </w:r>
      <w:r>
        <w:rPr>
          <w:noProof/>
        </w:rPr>
        <w:drawing>
          <wp:inline distT="0" distB="0" distL="0" distR="0" wp14:anchorId="3288B872" wp14:editId="4218C95A">
            <wp:extent cx="5756910" cy="1474470"/>
            <wp:effectExtent l="0" t="0" r="0" b="0"/>
            <wp:docPr id="1028" name="Image 1028" descr="C:\Users\dma3622\AppData\Local\Microsoft\Windows\INetCache\Content.Word\ApplicationFrameHost_2017-08-22_07-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ApplicationFrameHost_2017-08-22_07-13-3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1474470"/>
                    </a:xfrm>
                    <a:prstGeom prst="rect">
                      <a:avLst/>
                    </a:prstGeom>
                    <a:noFill/>
                    <a:ln>
                      <a:noFill/>
                    </a:ln>
                  </pic:spPr>
                </pic:pic>
              </a:graphicData>
            </a:graphic>
          </wp:inline>
        </w:drawing>
      </w:r>
    </w:p>
    <w:p w:rsidR="009F2F77" w:rsidRDefault="009F2F77" w:rsidP="009F2F77">
      <w:pPr>
        <w:pStyle w:val="Lgende"/>
        <w:jc w:val="both"/>
      </w:pPr>
      <w:r>
        <w:t xml:space="preserve">Figure </w:t>
      </w:r>
      <w:r>
        <w:fldChar w:fldCharType="begin"/>
      </w:r>
      <w:r>
        <w:instrText xml:space="preserve"> SEQ Figure \* ARABIC </w:instrText>
      </w:r>
      <w:r>
        <w:fldChar w:fldCharType="separate"/>
      </w:r>
      <w:r w:rsidR="00C911EC">
        <w:rPr>
          <w:noProof/>
        </w:rPr>
        <w:t>30</w:t>
      </w:r>
      <w:r>
        <w:fldChar w:fldCharType="end"/>
      </w:r>
      <w:r>
        <w:t xml:space="preserve"> – Exemple de requête NoSQL avec l’opérateur $where</w:t>
      </w:r>
    </w:p>
    <w:p w:rsidR="009F2F77" w:rsidRDefault="009F2F77" w:rsidP="009F2F77">
      <w:r>
        <w:t xml:space="preserve">Si notre requête </w:t>
      </w:r>
      <w:r>
        <w:rPr>
          <w:i/>
        </w:rPr>
        <w:t xml:space="preserve">req.body.canceledOrders </w:t>
      </w:r>
      <w:r>
        <w:t>contient la chaîne de caractères suivante ‘</w:t>
      </w:r>
      <w:r w:rsidRPr="00CF0383">
        <w:rPr>
          <w:rFonts w:ascii="Consolas" w:hAnsi="Consolas" w:cs="Courier New"/>
          <w:color w:val="FFFFFF"/>
          <w:szCs w:val="24"/>
          <w:shd w:val="clear" w:color="auto" w:fill="333333"/>
        </w:rPr>
        <w:t>0</w:t>
      </w:r>
      <w:r>
        <w:t> ; return true’, la requête à la base de données va correspondre à « this.canceledOrders &gt; 0 ; return true’ » et le serveur NodeJS récupèrerait l’ensemble des users car la condition imposée à la requête NoSQL revient à me retrouver les utilisateurs « tant que c’est vrai ».</w:t>
      </w:r>
    </w:p>
    <w:p w:rsidR="009F2F77" w:rsidRPr="00AE61DD" w:rsidRDefault="009F2F77" w:rsidP="009F2F77">
      <w:r>
        <w:t xml:space="preserve">Pour une raison de performance et pour un problème de portée de variable, il vaut mieux ne jamais utiliser l’opérateur </w:t>
      </w:r>
      <w:r>
        <w:rPr>
          <w:i/>
        </w:rPr>
        <w:t xml:space="preserve">$where </w:t>
      </w:r>
      <w:r>
        <w:t xml:space="preserve">dans une requête vers la base de données MongoDB car on exécute de manière arbitraire du code JavaScript supplémentaire et on perd également les index. Enfin, l’idée pour éviter l’injection de commandes NoSQL serait d’inclure une fonction anonyme dans l’opérateur </w:t>
      </w:r>
      <w:r>
        <w:rPr>
          <w:i/>
        </w:rPr>
        <w:t xml:space="preserve">$where : </w:t>
      </w:r>
      <w:r w:rsidRPr="00AE61DD">
        <w:t>on est certains</w:t>
      </w:r>
      <w:r>
        <w:t xml:space="preserve"> que le résultat sera vrai ou faux mais la valeur à tester n’est pas accessible à l’intérieur de la fonction donc la requête est vouée à l’échec.</w:t>
      </w:r>
    </w:p>
    <w:p w:rsidR="009005B0" w:rsidRPr="00DF08A8" w:rsidRDefault="009005B0" w:rsidP="009F2F77"/>
    <w:p w:rsidR="00521D6B" w:rsidRDefault="00521D6B" w:rsidP="00521D6B">
      <w:pPr>
        <w:pStyle w:val="Titre3"/>
        <w:numPr>
          <w:ilvl w:val="0"/>
          <w:numId w:val="23"/>
        </w:numPr>
      </w:pPr>
      <w:bookmarkStart w:id="35" w:name="_Toc491097381"/>
      <w:bookmarkStart w:id="36" w:name="_Toc491181758"/>
      <w:r>
        <w:t>Performance du projet</w:t>
      </w:r>
      <w:bookmarkEnd w:id="35"/>
      <w:bookmarkEnd w:id="36"/>
    </w:p>
    <w:p w:rsidR="00D56E48" w:rsidRDefault="00521D6B" w:rsidP="00D56E48">
      <w:pPr>
        <w:pStyle w:val="Titre4"/>
        <w:numPr>
          <w:ilvl w:val="1"/>
          <w:numId w:val="23"/>
        </w:numPr>
      </w:pPr>
      <w:bookmarkStart w:id="37" w:name="_Toc491097382"/>
      <w:r>
        <w:t>Application Web</w:t>
      </w:r>
      <w:bookmarkEnd w:id="37"/>
    </w:p>
    <w:p w:rsidR="001D5585" w:rsidRDefault="001D5585" w:rsidP="00D56E48">
      <w:r>
        <w:tab/>
        <w:t>Pour jauger de la performance du projet en tant qu’</w:t>
      </w:r>
      <w:r w:rsidR="000E3FB4">
        <w:t>application Web, des outils existent pour déterminer si un site est rapide, s’il y a des erreurs qui apparaissent et comparer la performance du site à la performance moyenne des sites internet en général.</w:t>
      </w:r>
    </w:p>
    <w:p w:rsidR="00615D32" w:rsidRDefault="00C14F5F" w:rsidP="00D56E48">
      <w:r>
        <w:t>Google propose un outil d’évaluation gratuit – Google PageSpeed Insights</w:t>
      </w:r>
      <w:bookmarkStart w:id="38" w:name="_Ref491154419"/>
      <w:r>
        <w:rPr>
          <w:rStyle w:val="Appelnotedebasdep"/>
        </w:rPr>
        <w:footnoteReference w:id="8"/>
      </w:r>
      <w:bookmarkEnd w:id="38"/>
      <w:r>
        <w:t xml:space="preserve"> – de la performance d’un site mais il ne propose qu’un score sur 100 de l’efficacité mesurée sans </w:t>
      </w:r>
      <w:r>
        <w:lastRenderedPageBreak/>
        <w:t xml:space="preserve">donner beaucoup de détails. Un autre outil venant de </w:t>
      </w:r>
      <w:r w:rsidR="00091163">
        <w:t>dareboost</w:t>
      </w:r>
      <w:bookmarkStart w:id="39" w:name="_Ref491154425"/>
      <w:r w:rsidR="00091163">
        <w:rPr>
          <w:rStyle w:val="Appelnotedebasdep"/>
        </w:rPr>
        <w:footnoteReference w:id="9"/>
      </w:r>
      <w:bookmarkEnd w:id="39"/>
      <w:r w:rsidR="005F7D16">
        <w:t xml:space="preserve"> permet d’accéder à plus de détails ainsi que des conseils sur les optimisations à apporter pour augmenter la performance du site.</w:t>
      </w:r>
      <w:r w:rsidR="0026668F">
        <w:t xml:space="preserve"> </w:t>
      </w:r>
      <w:r w:rsidR="00615D32">
        <w:t>L’outil de Google nous affiche un score de 64 sur 100 sur le projet I-Learning comparé à un 100 sur 100 sans faute du site Codingame que nous avons pris comme modèle.</w:t>
      </w:r>
    </w:p>
    <w:p w:rsidR="00B82CFD" w:rsidRDefault="00B82CFD" w:rsidP="00B82CFD">
      <w:r>
        <w:t>Quant à dareboost, voici ce que donnent les rapports de performance :</w:t>
      </w:r>
    </w:p>
    <w:p w:rsidR="005F7D16" w:rsidRDefault="005F7D16" w:rsidP="00B82CFD">
      <w:r>
        <w:rPr>
          <w:noProof/>
        </w:rPr>
        <w:drawing>
          <wp:inline distT="0" distB="0" distL="0" distR="0">
            <wp:extent cx="5466497" cy="4507145"/>
            <wp:effectExtent l="0" t="0" r="1270" b="8255"/>
            <wp:docPr id="88" name="Image 88" descr="C:\Users\dma3622\AppData\Local\Microsoft\Windows\INetCache\Content.Word\chrome_2017-08-22_0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chrome_2017-08-22_01-37-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6497" cy="4507145"/>
                    </a:xfrm>
                    <a:prstGeom prst="rect">
                      <a:avLst/>
                    </a:prstGeom>
                    <a:noFill/>
                    <a:ln>
                      <a:noFill/>
                    </a:ln>
                  </pic:spPr>
                </pic:pic>
              </a:graphicData>
            </a:graphic>
          </wp:inline>
        </w:drawing>
      </w:r>
    </w:p>
    <w:p w:rsidR="005F7D16" w:rsidRDefault="005F7D16" w:rsidP="005F7D16">
      <w:pPr>
        <w:pStyle w:val="Lgende"/>
        <w:jc w:val="both"/>
      </w:pPr>
      <w:r>
        <w:t xml:space="preserve">Figure </w:t>
      </w:r>
      <w:r>
        <w:fldChar w:fldCharType="begin"/>
      </w:r>
      <w:r>
        <w:instrText xml:space="preserve"> SEQ Figure \* ARABIC </w:instrText>
      </w:r>
      <w:r>
        <w:fldChar w:fldCharType="separate"/>
      </w:r>
      <w:r w:rsidR="00C911EC">
        <w:rPr>
          <w:noProof/>
        </w:rPr>
        <w:t>31</w:t>
      </w:r>
      <w:r>
        <w:fldChar w:fldCharType="end"/>
      </w:r>
      <w:r>
        <w:t xml:space="preserve"> – Rapport de performance sous dareboost</w:t>
      </w:r>
      <w:bookmarkStart w:id="40" w:name="_Ref491154499"/>
      <w:r>
        <w:rPr>
          <w:rStyle w:val="Appelnotedebasdep"/>
        </w:rPr>
        <w:footnoteReference w:id="10"/>
      </w:r>
      <w:bookmarkEnd w:id="40"/>
      <w:r w:rsidR="00EA50F7">
        <w:t xml:space="preserve"> du projet I-learning</w:t>
      </w:r>
    </w:p>
    <w:p w:rsidR="00C210B4" w:rsidRDefault="00C210B4" w:rsidP="00C210B4">
      <w:pPr>
        <w:keepNext/>
      </w:pPr>
      <w:r>
        <w:rPr>
          <w:noProof/>
        </w:rPr>
        <w:lastRenderedPageBreak/>
        <w:drawing>
          <wp:inline distT="0" distB="0" distL="0" distR="0">
            <wp:extent cx="5753100" cy="4810125"/>
            <wp:effectExtent l="0" t="0" r="0" b="9525"/>
            <wp:docPr id="90" name="Image 90" descr="C:\Users\dma3622\AppData\Local\Microsoft\Windows\INetCache\Content.Word\chrome_2017-08-22_0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22_01-45-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rsidR="00FD3605" w:rsidRDefault="00C210B4" w:rsidP="00C210B4">
      <w:pPr>
        <w:pStyle w:val="Lgende"/>
        <w:jc w:val="both"/>
      </w:pPr>
      <w:r>
        <w:t xml:space="preserve">Figure </w:t>
      </w:r>
      <w:r>
        <w:fldChar w:fldCharType="begin"/>
      </w:r>
      <w:r>
        <w:instrText xml:space="preserve"> SEQ Figure \* ARABIC </w:instrText>
      </w:r>
      <w:r>
        <w:fldChar w:fldCharType="separate"/>
      </w:r>
      <w:r w:rsidR="00C911EC">
        <w:rPr>
          <w:noProof/>
        </w:rPr>
        <w:t>32</w:t>
      </w:r>
      <w:r>
        <w:fldChar w:fldCharType="end"/>
      </w:r>
      <w:r>
        <w:t xml:space="preserve"> - Rapport de performance sous dareboost</w:t>
      </w:r>
      <w:bookmarkStart w:id="41" w:name="_Ref491154583"/>
      <w:r>
        <w:rPr>
          <w:rStyle w:val="Appelnotedebasdep"/>
        </w:rPr>
        <w:footnoteReference w:id="11"/>
      </w:r>
      <w:bookmarkEnd w:id="41"/>
      <w:r>
        <w:t xml:space="preserve"> du </w:t>
      </w:r>
      <w:r w:rsidR="00D23A9A">
        <w:t>site Codingame</w:t>
      </w:r>
    </w:p>
    <w:p w:rsidR="00DE54D2" w:rsidRDefault="009E1FF6" w:rsidP="00B128B2">
      <w:r>
        <w:tab/>
        <w:t>Selon les critères premier octet, début de l’affichage et fin du chargement, I-Learning est plus rapide</w:t>
      </w:r>
      <w:r w:rsidR="007C1C13">
        <w:t xml:space="preserve"> dans le temps passé entre l’envoi de la requête HTTP du client et la réception du premier octet par le client. Il est aussi plus rapide pour afficher entièrement la page. Mais ces comparaisons ne sont pas réalistes car les deux sites n’ont pas été pensées pour un objectif identique. Comparer les réseaux sociaux Facebook et Twitter aurait plus de sens pour estimer sans biais quel réseau social s’affiche plus rapidement que l’autre.</w:t>
      </w:r>
      <w:r w:rsidR="005B5936">
        <w:t xml:space="preserve"> </w:t>
      </w:r>
      <w:r w:rsidR="00A67E2A">
        <w:t>Par contre, si l’on prend en compte les rapports de performance de Google et de dareboost, les deux préconisent de réduire la taille des ressources des images ainsi que des scripts Javascripts pour améliorer la performance du projet I-Learning.</w:t>
      </w:r>
      <w:r w:rsidR="008143A1">
        <w:t xml:space="preserve"> </w:t>
      </w:r>
      <w:r w:rsidR="008143A1">
        <w:br/>
      </w:r>
    </w:p>
    <w:p w:rsidR="00281E0F" w:rsidRDefault="008143A1" w:rsidP="00B128B2">
      <w:r>
        <w:lastRenderedPageBreak/>
        <w:t xml:space="preserve">Pour réduire la taille des scripts, nous pouvons compresser les </w:t>
      </w:r>
      <w:r w:rsidR="00DE54D2">
        <w:t>scripts</w:t>
      </w:r>
      <w:r>
        <w:t xml:space="preserve"> ou bien </w:t>
      </w:r>
      <w:r w:rsidR="00DE54D2">
        <w:t xml:space="preserve">les </w:t>
      </w:r>
      <w:r>
        <w:t>« minifier</w:t>
      </w:r>
      <w:r w:rsidR="00DE54D2">
        <w:t> »</w:t>
      </w:r>
      <w:r>
        <w:t> : il s’agit de retirer les commentaires, espaces et retours à la ligne inutiles pour optimiser la taille des scripts.</w:t>
      </w:r>
      <w:r w:rsidR="00192040">
        <w:t xml:space="preserve"> JSMin</w:t>
      </w:r>
      <w:bookmarkStart w:id="42" w:name="_Ref491154621"/>
      <w:r w:rsidR="00192040">
        <w:rPr>
          <w:rStyle w:val="Appelnotedebasdep"/>
        </w:rPr>
        <w:footnoteReference w:id="12"/>
      </w:r>
      <w:bookmarkEnd w:id="42"/>
      <w:r w:rsidR="00192040">
        <w:t xml:space="preserve"> est une solution</w:t>
      </w:r>
      <w:r w:rsidR="00D373D4">
        <w:t xml:space="preserve"> permettant cela.</w:t>
      </w:r>
      <w:r w:rsidR="00281E0F">
        <w:t xml:space="preserve"> Ensuite, toujours d’après le rapport de performance dareboost, plus de 61,84% des ressources correspondent au pourcentage d’images chargées lors du chargement de la page d’I-Learning. Des outils sont également présents dans ce genre de situation mais l’un des points les plus importants pour un site internet, c’est la capacité de celui-ci à rester disponible lorsque les serveurs doivent prendre en charge un nombre conséquent d’utilisateurs connectés. </w:t>
      </w:r>
    </w:p>
    <w:p w:rsidR="00281E0F" w:rsidRDefault="00CD04DC" w:rsidP="00B128B2">
      <w:r>
        <w:tab/>
      </w:r>
      <w:r w:rsidR="00DE72E6">
        <w:t>Nous entrons dans le domaine de l’administration système où le principe est de s’assurer que les serveurs fonctionnent bien. Pour cela, il faut établir une architecture qui optimise l’utilisation des ressources systèmes, assure une haute disponibilité des serveurs donc un fonctionnement continu et une gestion des connexions multiples, garantit une sauvegarde des données et qui puisse gérer les conflits techniques sans que cela n’empêche l’</w:t>
      </w:r>
      <w:r w:rsidR="004B602D">
        <w:t>application W</w:t>
      </w:r>
      <w:r w:rsidR="00DE72E6">
        <w:t>eb de continuer à fonctionner.</w:t>
      </w:r>
    </w:p>
    <w:p w:rsidR="00A07976" w:rsidRPr="00B128B2" w:rsidRDefault="00CD04DC" w:rsidP="00B128B2">
      <w:r>
        <w:tab/>
      </w:r>
      <w:r w:rsidR="006B6322">
        <w:t>N’ayant pas de maîtrise sur le serveur</w:t>
      </w:r>
      <w:r w:rsidR="002E2E8F">
        <w:t xml:space="preserve"> </w:t>
      </w:r>
      <w:r w:rsidR="002E2E8F" w:rsidRPr="007D5537">
        <w:rPr>
          <w:b/>
        </w:rPr>
        <w:t>AWS</w:t>
      </w:r>
      <w:r w:rsidR="002E2E8F">
        <w:t xml:space="preserve"> qui est dédié aux projets de la practice Java, il nous était impossible de traiter ces problématiques de disponibilité et, de toute manière le projet n’est pas encore prévu pour gérer ces conflits techniques.</w:t>
      </w:r>
    </w:p>
    <w:p w:rsidR="00521D6B" w:rsidRDefault="00521D6B" w:rsidP="005B1362">
      <w:pPr>
        <w:pStyle w:val="Titre4"/>
        <w:numPr>
          <w:ilvl w:val="1"/>
          <w:numId w:val="23"/>
        </w:numPr>
      </w:pPr>
      <w:bookmarkStart w:id="43" w:name="_Toc491097383"/>
      <w:r>
        <w:t>Serious Game</w:t>
      </w:r>
      <w:bookmarkEnd w:id="43"/>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 xml:space="preserve">les </w:t>
      </w:r>
      <w:r w:rsidR="00E130C7">
        <w:lastRenderedPageBreak/>
        <w:t>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44" w:name="_Toc491097384"/>
      <w:r>
        <w:t>Développement</w:t>
      </w:r>
      <w:r w:rsidR="00A07976">
        <w:t xml:space="preserve"> application W</w:t>
      </w:r>
      <w:r w:rsidR="0008629E">
        <w:t>eb</w:t>
      </w:r>
      <w:r>
        <w:t xml:space="preserve"> en méthodes agiles</w:t>
      </w:r>
      <w:bookmarkEnd w:id="44"/>
    </w:p>
    <w:p w:rsidR="000C5BF6" w:rsidRDefault="00755D83" w:rsidP="00837488">
      <w:r>
        <w:rPr>
          <w:noProof/>
        </w:rPr>
        <mc:AlternateContent>
          <mc:Choice Requires="wpg">
            <w:drawing>
              <wp:anchor distT="0" distB="0" distL="114300" distR="114300" simplePos="0" relativeHeight="251680768"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60"/>
                          </pic:cNvPr>
                          <pic:cNvPicPr>
                            <a:picLocks noChangeAspect="1"/>
                          </pic:cNvPicPr>
                        </pic:nvPicPr>
                        <pic:blipFill rotWithShape="1">
                          <a:blip r:embed="rId61">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327D94" w:rsidRPr="00164E10" w:rsidRDefault="00327D9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33</w:t>
                              </w:r>
                              <w:r>
                                <w:fldChar w:fldCharType="end"/>
                              </w:r>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8" style="position:absolute;left:0;text-align:left;margin-left:5.8pt;margin-top:182.5pt;width:442pt;height:246.1pt;z-index:251680768;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">
                <v:shape id="Image 35" o:spid="_x0000_s1059"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62" o:title="IC407784" croptop="-223f" cropright="34395f"/>
                </v:shape>
                <v:shape id="Zone de texte 67" o:spid="_x0000_s1060"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327D94" w:rsidRPr="00164E10" w:rsidRDefault="00327D94"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33</w:t>
                        </w:r>
                        <w:r>
                          <w:fldChar w:fldCharType="end"/>
                        </w:r>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bookmarkStart w:id="45" w:name="_Ref491154649"/>
      <w:r w:rsidR="00967352">
        <w:rPr>
          <w:rStyle w:val="Appelnotedebasdep"/>
        </w:rPr>
        <w:footnoteReference w:id="13"/>
      </w:r>
      <w:bookmarkEnd w:id="45"/>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lastRenderedPageBreak/>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34</w:t>
      </w:r>
      <w:r w:rsidR="005F7D16">
        <w:fldChar w:fldCharType="end"/>
      </w:r>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2816"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327D94" w:rsidRPr="004C10EA" w:rsidRDefault="00327D9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327D94" w:rsidRPr="004C10EA" w:rsidRDefault="00327D9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327D94" w:rsidRPr="004C10EA" w:rsidRDefault="00327D9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61" type="#_x0000_t202" style="position:absolute;left:0;text-align:left;margin-left:0;margin-top:3.35pt;width:248.65pt;height:315.6pt;z-index:-251633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" stroked="f">
                <v:textbox>
                  <w:txbxContent>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327D94" w:rsidRPr="004C10EA" w:rsidRDefault="00327D94"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327D94" w:rsidRPr="004C10EA" w:rsidRDefault="00327D94"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327D94" w:rsidRPr="004C10EA" w:rsidRDefault="00327D9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327D94" w:rsidRPr="004C10EA" w:rsidRDefault="00327D94"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w:t>
      </w:r>
      <w:r w:rsidR="00B13050">
        <w:lastRenderedPageBreak/>
        <w:t>fléchées</w:t>
      </w:r>
      <w:bookmarkStart w:id="46" w:name="_Ref491154681"/>
      <w:r w:rsidR="00B13050">
        <w:rPr>
          <w:rStyle w:val="Appelnotedebasdep"/>
        </w:rPr>
        <w:footnoteReference w:id="14"/>
      </w:r>
      <w:bookmarkEnd w:id="46"/>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35</w:t>
      </w:r>
      <w:r w:rsidR="005F7D16">
        <w:fldChar w:fldCharType="end"/>
      </w:r>
      <w:r>
        <w:t xml:space="preserve"> – La méthode </w:t>
      </w:r>
      <w:r>
        <w:rPr>
          <w:b/>
        </w:rPr>
        <w:t>display</w:t>
      </w:r>
      <w:r>
        <w:t xml:space="preserve"> devient plus difficile à lire : on ne peut pas prendre de recul</w:t>
      </w:r>
      <w:r w:rsidR="00DE3AEB">
        <w:t xml:space="preserve"> </w:t>
      </w:r>
    </w:p>
    <w:p w:rsidR="00991B5D" w:rsidRDefault="00991B5D" w:rsidP="00991B5D">
      <w:r>
        <w:lastRenderedPageBreak/>
        <w:tab/>
        <w:t xml:space="preserve">Cette nouvelle architecture en place, nous nous sommes attaqués aux tests </w:t>
      </w:r>
      <w:r w:rsidR="00275E75">
        <w:t>sur le projet : il y a plusieurs raisons de réaliser des tests</w:t>
      </w:r>
      <w:bookmarkStart w:id="47" w:name="_Ref491154748"/>
      <w:r w:rsidR="00AC5F56">
        <w:rPr>
          <w:rStyle w:val="Appelnotedebasdep"/>
        </w:rPr>
        <w:footnoteReference w:id="15"/>
      </w:r>
      <w:bookmarkEnd w:id="47"/>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482404" w:rsidRPr="005C7291" w:rsidRDefault="00E01118" w:rsidP="005C7291">
      <w:r>
        <w:tab/>
        <w:t>Pour rebondir sur les tests, une bonne pratique à avoir pour obtenir des couve</w:t>
      </w:r>
      <w:r w:rsidR="00A051CA">
        <w:t xml:space="preserve">rtures de tests à 100% est le </w:t>
      </w:r>
      <w:r w:rsidRPr="00A051CA">
        <w:rPr>
          <w:b/>
        </w:rPr>
        <w:t>Test Driven Development</w:t>
      </w:r>
      <w:r w:rsidR="0014355B">
        <w:t> </w:t>
      </w:r>
      <w:r w:rsidR="006E35C4">
        <w:t>(</w:t>
      </w:r>
      <w:r w:rsidR="006E35C4" w:rsidRPr="00A051CA">
        <w:rPr>
          <w:b/>
        </w:rPr>
        <w:t>TDD</w:t>
      </w:r>
      <w:r w:rsidR="006E35C4">
        <w:t>)</w:t>
      </w:r>
      <w:bookmarkStart w:id="48" w:name="_Ref491154755"/>
      <w:r w:rsidR="00010466">
        <w:rPr>
          <w:rStyle w:val="Appelnotedebasdep"/>
        </w:rPr>
        <w:footnoteReference w:id="16"/>
      </w:r>
      <w:bookmarkEnd w:id="48"/>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bookmarkStart w:id="49" w:name="_Ref491154760"/>
      <w:r w:rsidR="00572C9A">
        <w:rPr>
          <w:rStyle w:val="Appelnotedebasdep"/>
        </w:rPr>
        <w:footnoteReference w:id="17"/>
      </w:r>
      <w:bookmarkEnd w:id="49"/>
      <w:r w:rsidR="00A90BA7">
        <w:t xml:space="preserve"> : par petites itérations, on nous présente des règles à suivre pour la machine à café. </w:t>
      </w:r>
      <w:r w:rsidR="006E35C4">
        <w:t xml:space="preserve">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w:t>
      </w:r>
      <w:r w:rsidR="006E35C4" w:rsidRPr="007C1142">
        <w:rPr>
          <w:b/>
        </w:rPr>
        <w:t>TDD</w:t>
      </w:r>
      <w:r w:rsidR="006E35C4">
        <w:t xml:space="preserve"> ne permet pas seulement d’avoir du code testé</w:t>
      </w:r>
      <w:r w:rsidR="0089081C">
        <w:t xml:space="preserve"> et du code testable, il permet aussi</w:t>
      </w:r>
      <w:r w:rsidR="00E94513">
        <w:t xml:space="preserve"> de réduire les risques de régressions et dans le cas de la méthode XP</w:t>
      </w:r>
      <w:bookmarkStart w:id="50" w:name="_Ref491154768"/>
      <w:r w:rsidR="00E94513">
        <w:rPr>
          <w:rStyle w:val="Appelnotedebasdep"/>
        </w:rPr>
        <w:footnoteReference w:id="18"/>
      </w:r>
      <w:bookmarkEnd w:id="50"/>
      <w:r w:rsidR="00E94513">
        <w:t xml:space="preserve"> – « Extreme Programming » - cela permet au binôme d’avoir une vision plus globale des fonctionnalités qui sont implémentées au sein du projet.</w:t>
      </w:r>
      <w:r w:rsidR="002F5EBC">
        <w:t xml:space="preserve"> </w:t>
      </w:r>
    </w:p>
    <w:p w:rsidR="00521D6B" w:rsidRDefault="00521D6B" w:rsidP="00607E57">
      <w:pPr>
        <w:pStyle w:val="Titre3"/>
        <w:numPr>
          <w:ilvl w:val="0"/>
          <w:numId w:val="23"/>
        </w:numPr>
      </w:pPr>
      <w:bookmarkStart w:id="51" w:name="_Toc491097385"/>
      <w:bookmarkStart w:id="52" w:name="_Toc491181759"/>
      <w:r>
        <w:lastRenderedPageBreak/>
        <w:t>Evolution et voies d’amélioration</w:t>
      </w:r>
      <w:bookmarkEnd w:id="51"/>
      <w:bookmarkEnd w:id="52"/>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w:t>
      </w:r>
      <w:r w:rsidR="00A07976">
        <w:t> : pour tester une application W</w:t>
      </w:r>
      <w:r w:rsidR="00AA240A">
        <w:t>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53" w:author="David Ma" w:date="2017-08-19T09:19:00Z">
        <w:r w:rsidR="00971B7D" w:rsidDel="005A2BF0">
          <w:delText>ces puzzle</w:delText>
        </w:r>
      </w:del>
      <w:ins w:id="54"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bookmarkStart w:id="55" w:name="_Ref491154805"/>
      <w:r w:rsidR="00762C33">
        <w:rPr>
          <w:rStyle w:val="Appelnotedebasdep"/>
        </w:rPr>
        <w:footnoteReference w:id="19"/>
      </w:r>
      <w:bookmarkEnd w:id="55"/>
      <w:r w:rsidR="00332017">
        <w:t>. L’objectif est de résoudre des casse-têtes en programmant</w:t>
      </w:r>
      <w:r w:rsidR="00D3264B">
        <w:t>, avec le langage de programmation que l’on veut parmi ce qui est disponible</w:t>
      </w:r>
      <w:r w:rsidR="00232F6F">
        <w:t xml:space="preserve"> – le Ruby, le JavaScript, Python, </w:t>
      </w:r>
      <w:r w:rsidR="00232F6F">
        <w:lastRenderedPageBreak/>
        <w:t xml:space="preserve">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bookmarkStart w:id="56" w:name="_Ref491154831"/>
      <w:r w:rsidR="00762C33">
        <w:rPr>
          <w:rStyle w:val="Appelnotedebasdep"/>
        </w:rPr>
        <w:footnoteReference w:id="20"/>
      </w:r>
      <w:bookmarkEnd w:id="56"/>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r w:rsidR="005F7D16">
        <w:fldChar w:fldCharType="begin"/>
      </w:r>
      <w:r w:rsidR="005F7D16">
        <w:instrText xml:space="preserve"> SEQ Figure \* ARABIC </w:instrText>
      </w:r>
      <w:r w:rsidR="005F7D16">
        <w:fldChar w:fldCharType="separate"/>
      </w:r>
      <w:r w:rsidR="00C911EC">
        <w:rPr>
          <w:noProof/>
        </w:rPr>
        <w:t>36</w:t>
      </w:r>
      <w:r w:rsidR="005F7D16">
        <w:fldChar w:fldCharType="end"/>
      </w:r>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37</w:t>
      </w:r>
      <w:r w:rsidR="005F7D16">
        <w:fldChar w:fldCharType="end"/>
      </w:r>
      <w:r>
        <w:t xml:space="preserve"> – Choix du langage de programmation</w:t>
      </w:r>
    </w:p>
    <w:p w:rsidR="00762C33" w:rsidRDefault="00762C33" w:rsidP="00F044AA"/>
    <w:p w:rsidR="00762C33" w:rsidRDefault="000E5DAC" w:rsidP="00F044AA">
      <w:r>
        <w:lastRenderedPageBreak/>
        <w:tab/>
        <w:t xml:space="preserve">Pour </w:t>
      </w:r>
      <w:r w:rsidR="00A07976">
        <w:t>rendre cette application W</w:t>
      </w:r>
      <w:r w:rsidR="00762C33">
        <w:t>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677468" cy="5401445"/>
                <wp:effectExtent l="0" t="0" r="0" b="8890"/>
                <wp:docPr id="72" name="Groupe 72"/>
                <wp:cNvGraphicFramePr/>
                <a:graphic xmlns:a="http://schemas.openxmlformats.org/drawingml/2006/main">
                  <a:graphicData uri="http://schemas.microsoft.com/office/word/2010/wordprocessingGroup">
                    <wpg:wgp>
                      <wpg:cNvGrpSpPr/>
                      <wpg:grpSpPr>
                        <a:xfrm>
                          <a:off x="0" y="0"/>
                          <a:ext cx="5677468" cy="5401445"/>
                          <a:chOff x="766704" y="1375156"/>
                          <a:chExt cx="6012908" cy="5720578"/>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766704" y="1375156"/>
                            <a:ext cx="3186807" cy="5720578"/>
                          </a:xfrm>
                          <a:prstGeom prst="rect">
                            <a:avLst/>
                          </a:prstGeom>
                          <a:noFill/>
                          <a:ln>
                            <a:noFill/>
                          </a:ln>
                        </pic:spPr>
                      </pic:pic>
                      <wps:wsp>
                        <wps:cNvPr id="62" name="Zone de texte 62"/>
                        <wps:cNvSpPr txBox="1"/>
                        <wps:spPr>
                          <a:xfrm>
                            <a:off x="4033107" y="1533913"/>
                            <a:ext cx="2746505" cy="1628775"/>
                          </a:xfrm>
                          <a:prstGeom prst="rect">
                            <a:avLst/>
                          </a:prstGeom>
                          <a:solidFill>
                            <a:prstClr val="white"/>
                          </a:solidFill>
                          <a:ln>
                            <a:noFill/>
                          </a:ln>
                        </wps:spPr>
                        <wps:txbx>
                          <w:txbxContent>
                            <w:p w:rsidR="00327D94" w:rsidRPr="00692D44" w:rsidRDefault="00327D9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38</w:t>
                              </w:r>
                              <w:r>
                                <w:fldChar w:fldCharType="end"/>
                              </w:r>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62" style="width:447.05pt;height:425.3pt;mso-position-horizontal-relative:char;mso-position-vertical-relative:line" coordorigin="7667,13751" coordsize="60129,57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">
                <v:shape id="Image 61" o:spid="_x0000_s1063" type="#_x0000_t75" style="position:absolute;left:7667;top:13751;width:31868;height:57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68" o:title="chrome_2017-08-19_11-12-33"/>
                </v:shape>
                <v:shape id="Zone de texte 62" o:spid="_x0000_s1064" type="#_x0000_t202" style="position:absolute;left:40331;top:15339;width:27465;height:1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327D94" w:rsidRPr="00692D44" w:rsidRDefault="00327D9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38</w:t>
                        </w:r>
                        <w:r>
                          <w:fldChar w:fldCharType="end"/>
                        </w:r>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568287" cy="5308979"/>
                <wp:effectExtent l="0" t="0" r="0" b="6350"/>
                <wp:docPr id="71" name="Groupe 71"/>
                <wp:cNvGraphicFramePr/>
                <a:graphic xmlns:a="http://schemas.openxmlformats.org/drawingml/2006/main">
                  <a:graphicData uri="http://schemas.microsoft.com/office/word/2010/wordprocessingGroup">
                    <wpg:wgp>
                      <wpg:cNvGrpSpPr/>
                      <wpg:grpSpPr>
                        <a:xfrm>
                          <a:off x="0" y="0"/>
                          <a:ext cx="5568287" cy="5308979"/>
                          <a:chOff x="1" y="0"/>
                          <a:chExt cx="5826794" cy="5555732"/>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 y="0"/>
                            <a:ext cx="3057837" cy="5555732"/>
                          </a:xfrm>
                          <a:prstGeom prst="rect">
                            <a:avLst/>
                          </a:prstGeom>
                          <a:noFill/>
                          <a:ln>
                            <a:noFill/>
                          </a:ln>
                        </pic:spPr>
                      </pic:pic>
                      <wps:wsp>
                        <wps:cNvPr id="70" name="Zone de texte 70"/>
                        <wps:cNvSpPr txBox="1"/>
                        <wps:spPr>
                          <a:xfrm>
                            <a:off x="3337397" y="182125"/>
                            <a:ext cx="2489398" cy="847725"/>
                          </a:xfrm>
                          <a:prstGeom prst="rect">
                            <a:avLst/>
                          </a:prstGeom>
                          <a:solidFill>
                            <a:prstClr val="white"/>
                          </a:solidFill>
                          <a:ln>
                            <a:noFill/>
                          </a:ln>
                        </wps:spPr>
                        <wps:txbx>
                          <w:txbxContent>
                            <w:p w:rsidR="00327D94" w:rsidRPr="00126561" w:rsidRDefault="00327D9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39</w:t>
                              </w:r>
                              <w:r>
                                <w:fldChar w:fldCharType="end"/>
                              </w:r>
                              <w:r>
                                <w:t xml:space="preserve"> – Maquette de la page de modification d’une formation</w:t>
                              </w:r>
                            </w:p>
                            <w:p w:rsidR="00327D94" w:rsidRPr="00A77490" w:rsidRDefault="00327D94"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5" style="width:438.45pt;height:418.05pt;mso-position-horizontal-relative:char;mso-position-vertical-relative:line" coordorigin="" coordsize="58267,5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">
                <v:shape id="Image 69" o:spid="_x0000_s1066" type="#_x0000_t75" style="position:absolute;width:30578;height:5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70" o:title="chrome_2017-08-19_12-05-26"/>
                </v:shape>
                <v:shape id="Zone de texte 70" o:spid="_x0000_s1067" type="#_x0000_t202" style="position:absolute;left:33373;top:1821;width:24894;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327D94" w:rsidRPr="00126561" w:rsidRDefault="00327D94"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C911EC">
                          <w:rPr>
                            <w:noProof/>
                          </w:rPr>
                          <w:t>39</w:t>
                        </w:r>
                        <w:r>
                          <w:fldChar w:fldCharType="end"/>
                        </w:r>
                        <w:r>
                          <w:t xml:space="preserve"> – Maquette de la page de modification d’une formation</w:t>
                        </w:r>
                      </w:p>
                      <w:p w:rsidR="00327D94" w:rsidRPr="00A77490" w:rsidRDefault="00327D94"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57" w:name="_Toc491097386"/>
      <w:bookmarkStart w:id="58" w:name="_Toc491181760"/>
      <w:r>
        <w:lastRenderedPageBreak/>
        <w:t>Quelle valeur ajoutée pour VISEO Technologies ?</w:t>
      </w:r>
      <w:bookmarkEnd w:id="57"/>
      <w:bookmarkEnd w:id="58"/>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59" w:name="_Toc491097387"/>
      <w:bookmarkStart w:id="60" w:name="_Toc491181761"/>
      <w:r>
        <w:t>Quel avenir pour les Serious Games et les plateformes de Serious Games ?</w:t>
      </w:r>
      <w:bookmarkEnd w:id="59"/>
      <w:bookmarkEnd w:id="60"/>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bookmarkStart w:id="61" w:name="_Ref491154858"/>
      <w:r w:rsidR="00003310">
        <w:rPr>
          <w:rStyle w:val="Appelnotedebasdep"/>
        </w:rPr>
        <w:footnoteReference w:id="21"/>
      </w:r>
      <w:bookmarkEnd w:id="61"/>
      <w:r w:rsidR="00586FE0">
        <w:t xml:space="preserve"> et avoir différentes motivations ou objectifs outre le fait de </w:t>
      </w:r>
      <w:r w:rsidR="00304900">
        <w:t>pouvoir transmettre un savoir et de faire jouer une situation particulière.</w:t>
      </w:r>
      <w:r w:rsidR="005505BE">
        <w:t xml:space="preserve"> </w:t>
      </w:r>
      <w:r w:rsidR="005505BE">
        <w:lastRenderedPageBreak/>
        <w:t>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bookmarkStart w:id="62" w:name="_Ref491154887"/>
      <w:r w:rsidR="00B059FC">
        <w:rPr>
          <w:rStyle w:val="Appelnotedebasdep"/>
        </w:rPr>
        <w:footnoteReference w:id="22"/>
      </w:r>
      <w:bookmarkEnd w:id="62"/>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bookmarkStart w:id="63" w:name="_Ref491154894"/>
      <w:r w:rsidR="00B45BBD">
        <w:rPr>
          <w:rStyle w:val="Appelnotedebasdep"/>
        </w:rPr>
        <w:footnoteReference w:id="23"/>
      </w:r>
      <w:bookmarkEnd w:id="63"/>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150CF8" w:rsidRDefault="00C139B0" w:rsidP="00E666A2">
      <w:pPr>
        <w:pStyle w:val="Titre1"/>
        <w:numPr>
          <w:ilvl w:val="0"/>
          <w:numId w:val="31"/>
        </w:numPr>
      </w:pPr>
      <w:bookmarkStart w:id="64" w:name="_Toc489331661"/>
      <w:bookmarkStart w:id="65" w:name="_Toc489331806"/>
      <w:bookmarkStart w:id="66" w:name="_Toc489539643"/>
      <w:bookmarkStart w:id="67" w:name="_Toc489593721"/>
      <w:bookmarkStart w:id="68" w:name="_Toc489608215"/>
      <w:bookmarkStart w:id="69" w:name="_Toc489718490"/>
      <w:bookmarkStart w:id="70" w:name="_Toc489718511"/>
      <w:bookmarkStart w:id="71" w:name="_Toc489793807"/>
      <w:bookmarkStart w:id="72" w:name="_Toc489793828"/>
      <w:bookmarkStart w:id="73" w:name="_Toc489884285"/>
      <w:bookmarkStart w:id="74" w:name="_Toc489940548"/>
      <w:bookmarkStart w:id="75" w:name="_Toc490128984"/>
      <w:bookmarkStart w:id="76" w:name="_Toc490129297"/>
      <w:bookmarkStart w:id="77" w:name="_Toc490129331"/>
      <w:bookmarkStart w:id="78" w:name="_Toc490129394"/>
      <w:bookmarkStart w:id="79" w:name="_Toc490129937"/>
      <w:bookmarkStart w:id="80" w:name="_Toc490130271"/>
      <w:bookmarkStart w:id="81" w:name="_Toc490130642"/>
      <w:bookmarkStart w:id="82" w:name="_Toc490652346"/>
      <w:bookmarkStart w:id="83" w:name="_Toc490765788"/>
      <w:bookmarkStart w:id="84" w:name="_Toc490765814"/>
      <w:bookmarkStart w:id="85" w:name="_Toc490767366"/>
      <w:bookmarkStart w:id="86" w:name="_Toc490858923"/>
      <w:bookmarkStart w:id="87" w:name="_Toc490861392"/>
      <w:bookmarkStart w:id="88" w:name="_Toc490961504"/>
      <w:bookmarkStart w:id="89" w:name="_Toc490991293"/>
      <w:bookmarkStart w:id="90" w:name="_Toc490993546"/>
      <w:bookmarkStart w:id="91" w:name="_Toc491035948"/>
      <w:bookmarkStart w:id="92" w:name="_Toc491037380"/>
      <w:bookmarkStart w:id="93" w:name="_Toc491090055"/>
      <w:bookmarkStart w:id="94" w:name="_Toc491125896"/>
      <w:bookmarkStart w:id="95" w:name="_Toc491128917"/>
      <w:bookmarkStart w:id="96" w:name="_Toc491097388"/>
      <w:bookmarkStart w:id="97" w:name="_Toc49118176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lastRenderedPageBreak/>
        <w:t>Dimensions techniques du projet</w:t>
      </w:r>
      <w:bookmarkEnd w:id="96"/>
      <w:bookmarkEnd w:id="97"/>
    </w:p>
    <w:p w:rsidR="009F2F77" w:rsidRDefault="00C139B0" w:rsidP="009F2F77">
      <w:r>
        <w:tab/>
      </w:r>
      <w:r w:rsidR="009F2F77">
        <w:t xml:space="preserve">J’ai eu l’occasion de choisir parmi une liste de projets la mission sur laquelle j’ai été affecté durant mon stage chez VISEO Technologies : les principales technologies utilisées reposent sur le Javascript. Comme mentionné dans le contexte du projet, nous avons récupéré le travail effectué par un groupe d’anciens stagiaires de VISEO Technologies qui ont établi une première base au projet I-Learning. Côté serveur, nous utilisons </w:t>
      </w:r>
      <w:r w:rsidR="009F2F77" w:rsidRPr="009A1D78">
        <w:rPr>
          <w:b/>
        </w:rPr>
        <w:t>NodeJS</w:t>
      </w:r>
      <w:r w:rsidR="009F2F77">
        <w:t xml:space="preserve"> qui nous permet d’exécuter du JavaScript côté serveur mais également pour mettre en place un serveur </w:t>
      </w:r>
      <w:r w:rsidR="009F2F77" w:rsidRPr="00990DF5">
        <w:rPr>
          <w:b/>
        </w:rPr>
        <w:t>HTTP</w:t>
      </w:r>
      <w:r w:rsidR="009F2F77">
        <w:t xml:space="preserve"> ainsi qu’une base de données </w:t>
      </w:r>
      <w:r w:rsidR="009F2F77" w:rsidRPr="009A1D78">
        <w:rPr>
          <w:b/>
        </w:rPr>
        <w:t>MongoDB</w:t>
      </w:r>
      <w:r w:rsidR="009F2F77">
        <w:t xml:space="preserve"> qui repose sur du </w:t>
      </w:r>
      <w:r w:rsidR="009F2F77" w:rsidRPr="00990DF5">
        <w:rPr>
          <w:b/>
        </w:rPr>
        <w:t>NoSQL</w:t>
      </w:r>
      <w:r w:rsidR="009F2F77">
        <w:t xml:space="preserve">. Côté client, nous utilisons uniquement du JavaScript pour l’intégralité de l’application Web avec une librairie qu’Henri DARMET a développée en particulier pour le </w:t>
      </w:r>
      <w:r w:rsidR="009F2F77" w:rsidRPr="00A0372B">
        <w:rPr>
          <w:b/>
        </w:rPr>
        <w:t>SVG</w:t>
      </w:r>
      <w:r w:rsidR="009F2F77">
        <w:t xml:space="preserve">. Du côté des tests unitaires, ce sont le </w:t>
      </w:r>
      <w:r w:rsidR="009F2F77" w:rsidRPr="00A0372B">
        <w:rPr>
          <w:b/>
        </w:rPr>
        <w:t>framework</w:t>
      </w:r>
      <w:r w:rsidR="009F2F77">
        <w:t xml:space="preserve"> Mocha et la librairie Istanbul JS qui sont utilisés. </w:t>
      </w:r>
    </w:p>
    <w:p w:rsidR="009F2F77" w:rsidRDefault="009F2F77" w:rsidP="009F2F77">
      <w:r>
        <w:tab/>
        <w:t>Lors de ce projet, je me suis accordé sur plusieurs tâches à accomplir durant les multiples itérations, en concordance avec l’équipe de développeurs et les tâches en cours.</w:t>
      </w:r>
    </w:p>
    <w:p w:rsidR="009F2F77" w:rsidRPr="00F948FB" w:rsidRDefault="009F2F77" w:rsidP="009F2F77">
      <w:pPr>
        <w:ind w:firstLine="720"/>
      </w:pPr>
      <w:r w:rsidRPr="00E32248">
        <w:t xml:space="preserve">Lors des premiers </w:t>
      </w:r>
      <w:r w:rsidRPr="00A0372B">
        <w:rPr>
          <w:b/>
        </w:rPr>
        <w:t>Sprint</w:t>
      </w:r>
      <w:r w:rsidRPr="00E32248">
        <w:t xml:space="preserve">, j’ai dû prendre le temps de me familiariser avec le projet, les </w:t>
      </w:r>
      <w:r w:rsidRPr="00A0372B">
        <w:rPr>
          <w:b/>
        </w:rPr>
        <w:t>Design Pattern</w:t>
      </w:r>
      <w:r w:rsidRPr="00E32248">
        <w:t xml:space="preserve"> qui avaient été implémentés auparavant et me former sur le JavaScript. Comme nous rencontrions des bugs en essayant de réaliser certaines </w:t>
      </w:r>
      <w:r w:rsidRPr="00A0372B">
        <w:rPr>
          <w:b/>
        </w:rPr>
        <w:t>User Stories</w:t>
      </w:r>
      <w:r w:rsidRPr="00E32248">
        <w:t xml:space="preserve">, j’ai décidé d’instaurer un espace de stockage en ligne en utilisant l’application OneDrive Entreprise de Microsoft pour permettre un partage sécurisé de documents, fichiers entre les collaborateurs de VISEO. Ne sachant pas comment procéder en équipe pour la correction des bugs, plusieurs tableurs Excel m’ont permis de lister plusieurs fichiers du projet et d’y mentionner le bug rencontré et à quelle partie du code. Je n’hésitais pas à me coordonner avec les personnes de mon équipe pour résoudre le plus de bugs possibles. Par la suite, lorsque deux nouveaux collaborateurs nous ont rejoint, un workflow a été réalisé pour utiliser la plateforme de versioning </w:t>
      </w:r>
      <w:r w:rsidRPr="00A0372B">
        <w:rPr>
          <w:b/>
        </w:rPr>
        <w:t>GitHub</w:t>
      </w:r>
      <w:r w:rsidRPr="00E32248">
        <w:t xml:space="preserve"> où l’on devait suivre une série de procédures pour déclarer un bug, notifier publiquement et commenter le problème rencontrer pour ensuite corriger le bug et garder une trace écrite des corrections apportées.</w:t>
      </w:r>
      <w:r>
        <w:t xml:space="preserve"> Enfin, à chaque </w:t>
      </w:r>
      <w:r>
        <w:rPr>
          <w:b/>
        </w:rPr>
        <w:t xml:space="preserve">Sprint Review, </w:t>
      </w:r>
      <w:r>
        <w:t>les slides consacrés à la rétrospective ont tous été sauvegardés sur le OneDrive pour garder une trace de notre progression depuis le début du stage. Cela a trouvé tout son intérêt dès le moment où il fallait retracer ce qui s’était passé depuis le début de notre expérience professionnelle.</w:t>
      </w:r>
    </w:p>
    <w:p w:rsidR="009F2F77" w:rsidRDefault="009F2F77" w:rsidP="009F2F77">
      <w:pPr>
        <w:ind w:firstLine="720"/>
      </w:pPr>
      <w:r>
        <w:t xml:space="preserve">Au fil du temps, je pouvais mieux comprendre le comportement de l’application, le tester à la main pour vérifier qu’il fonctionne. Je m’étais donc mis aux tests comportementaux car Henri DARMET nous avisait d’avoir un taux de couverture de 100%. A cette période du stage, les tests implémentés nécessitaient des fichiers </w:t>
      </w:r>
      <w:r w:rsidRPr="00A0372B">
        <w:rPr>
          <w:b/>
        </w:rPr>
        <w:t>JSON</w:t>
      </w:r>
      <w:r>
        <w:t xml:space="preserve"> qui permettaient de mocker les données et de ne pas avoir à tester le côté serveur. Or soit il fallait écrire le fichier </w:t>
      </w:r>
      <w:r w:rsidRPr="00A0372B">
        <w:rPr>
          <w:b/>
        </w:rPr>
        <w:t>JSON</w:t>
      </w:r>
      <w:r>
        <w:t xml:space="preserve"> à la main et donc récupérer le format exact des données sauvegardées dans les fichiers </w:t>
      </w:r>
      <w:r w:rsidRPr="00A0372B">
        <w:rPr>
          <w:b/>
        </w:rPr>
        <w:t>JSON</w:t>
      </w:r>
      <w:r>
        <w:t xml:space="preserve"> à chaque requête sur le serveur ou bien utiliser un </w:t>
      </w:r>
      <w:r>
        <w:lastRenderedPageBreak/>
        <w:t xml:space="preserve">cas concret où l’on joue réellement le comportement que l’on souhaite tester pour obtenir le bon format de données </w:t>
      </w:r>
      <w:r w:rsidRPr="00A0372B">
        <w:rPr>
          <w:b/>
        </w:rPr>
        <w:t>JSON</w:t>
      </w:r>
      <w:r>
        <w:t xml:space="preserve"> et tester le comportement de l’application : chose qui présentait peu d’intérêt puisqu’on était contraints de réaliser nous-mêmes les tests à la main pour produire les tests comportementaux, dans le but de vérifier que l’application fonctionne encore comme prévu.</w:t>
      </w:r>
    </w:p>
    <w:p w:rsidR="009F2F77" w:rsidRPr="00E32248" w:rsidRDefault="009F2F77" w:rsidP="009F2F77">
      <w:pPr>
        <w:ind w:firstLine="720"/>
      </w:pPr>
      <w:r>
        <w:t xml:space="preserve">C’est au début du </w:t>
      </w:r>
      <w:r w:rsidRPr="00640951">
        <w:rPr>
          <w:b/>
        </w:rPr>
        <w:t>Sprint</w:t>
      </w:r>
      <w:r>
        <w:t xml:space="preserve"> 3 qu’une </w:t>
      </w:r>
      <w:r>
        <w:rPr>
          <w:b/>
        </w:rPr>
        <w:t xml:space="preserve">User Story </w:t>
      </w:r>
      <w:r>
        <w:t xml:space="preserve">sur la récupération et la réinitialisation du mot de passe était apparue. Puisqu’à ce stade j’avais encore du mal avec le projet, j’ai pris le risque de réaliser une tâche qui me paraissait difficile : implémenter le système de session où si l’on coche la case « Se souvenir de moi » au moment où l’on se connecte, on puisse se retrouver connecté au site en récupérant sa session sans avoir à se reconnecter sur une nouvelle page. Le mot de passe oublié correspondait à une </w:t>
      </w:r>
      <w:r w:rsidRPr="00DC6297">
        <w:rPr>
          <w:b/>
        </w:rPr>
        <w:t>User Story</w:t>
      </w:r>
      <w:r>
        <w:t xml:space="preserve"> en dehors de celle-ci mais j’ai tenté mon coup également pour implémenter le mot de passe oublié : en fin de compte, j’ai seulement pu l’expérimenter via une adresse email Gmail qui a été créé spécialement pour le projet I-Learning et la notification du mot de passe oublié car nous n’avions pas de Serveur à notre disposition.</w:t>
      </w:r>
    </w:p>
    <w:p w:rsidR="009F2F77" w:rsidRDefault="009F2F77" w:rsidP="009F2F77">
      <w:r>
        <w:tab/>
      </w:r>
      <w:r w:rsidRPr="00E32248">
        <w:t xml:space="preserve">Nous avons procédé à une refonte de l’architecture du projet au bout de six itérations car nous avions fait face à des problèmes de dépendances </w:t>
      </w:r>
      <w:r>
        <w:t xml:space="preserve">fortes entre plusieurs </w:t>
      </w:r>
      <w:r w:rsidRPr="00E32248">
        <w:t>éléments</w:t>
      </w:r>
      <w:r>
        <w:t>. L</w:t>
      </w:r>
      <w:r w:rsidRPr="00E32248">
        <w:t>es ajouts de nouvelles fonctionnalités</w:t>
      </w:r>
      <w:r>
        <w:t xml:space="preserve"> devenaient difficiles, le code perdait en clarté et</w:t>
      </w:r>
      <w:r w:rsidRPr="00E32248">
        <w:t xml:space="preserve"> la globalité du code reposait sur trois fichiers</w:t>
      </w:r>
      <w:r>
        <w:t xml:space="preserve"> de plusieurs milliers de lignes de code. L</w:t>
      </w:r>
      <w:r w:rsidRPr="00E32248">
        <w:t xml:space="preserve">e </w:t>
      </w:r>
      <w:r>
        <w:t>projet manquait de structure claire</w:t>
      </w:r>
      <w:r w:rsidRPr="00E32248">
        <w:t> </w:t>
      </w:r>
      <w:r>
        <w:t>et nous réfléchissions déjà à la nouvelle architecture du projet avant cette refonte du code.</w:t>
      </w:r>
    </w:p>
    <w:p w:rsidR="009F2F77" w:rsidRDefault="009F2F77" w:rsidP="009F2F77">
      <w:r>
        <w:tab/>
        <w:t xml:space="preserve">Après avoir fait table rase de l’existant, nous nous sommes mis à implémenter les fonctionnalités acquises jusqu’au </w:t>
      </w:r>
      <w:r w:rsidRPr="007F0AC9">
        <w:rPr>
          <w:b/>
        </w:rPr>
        <w:t>Sprint</w:t>
      </w:r>
      <w:r>
        <w:t xml:space="preserve"> 6 : je suis intervenu sur l’affichage visuel des pages d’inscription et du quiz côté administrateur. En prenant compte de l’avis d’Henri DARMET qui nous avait effectué une revue de code pour que l’on programme de manière claire et lisible, sans utiliser de commentaires pour décrire ce que l’application était chargée de réaliser. </w:t>
      </w:r>
    </w:p>
    <w:p w:rsidR="009F2F77" w:rsidRDefault="009F2F77" w:rsidP="009F2F77">
      <w:r>
        <w:tab/>
        <w:t xml:space="preserve">Puisque j’avais effectué une partie de l’affichage visuel du quiz côté administrateur, je m’étais chargé par la suite d’implémenter la logique de sauvegarde des données dans la base de données pour commencer à avoir des formations disponibles pour les tests. </w:t>
      </w:r>
    </w:p>
    <w:p w:rsidR="009F2F77" w:rsidRDefault="009F2F77" w:rsidP="009F2F77">
      <w:pPr>
        <w:keepNext/>
      </w:pPr>
      <w:r>
        <w:tab/>
        <w:t xml:space="preserve">Au </w:t>
      </w:r>
      <w:r w:rsidRPr="007F0AC9">
        <w:rPr>
          <w:b/>
        </w:rPr>
        <w:t>Sprint</w:t>
      </w:r>
      <w:r>
        <w:t xml:space="preserve"> 9, nous avions une interface à moitié complète pour le jeu de la « Poupée » : il ne manquait plus qu’à implémenter la logique du jeu et réaliser l’interface des règles qui correspondent aux solutions possibles. Une grosse partie de ma contribution provient de la liste sélectionnable qui permet de naviguer entre différentes </w:t>
      </w:r>
      <w:r>
        <w:lastRenderedPageBreak/>
        <w:t>options.</w:t>
      </w:r>
      <w:r>
        <w:rPr>
          <w:noProof/>
        </w:rPr>
        <w:drawing>
          <wp:inline distT="0" distB="0" distL="0" distR="0" wp14:anchorId="22CD8DB7" wp14:editId="42C2714F">
            <wp:extent cx="5756910" cy="2500630"/>
            <wp:effectExtent l="0" t="0" r="0" b="0"/>
            <wp:docPr id="1029" name="Image 1029" descr="C:\Users\dma3622\AppData\Local\Microsoft\Windows\INetCache\Content.Word\chrome_2017-08-22_08-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chrome_2017-08-22_08-58-2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2500630"/>
                    </a:xfrm>
                    <a:prstGeom prst="rect">
                      <a:avLst/>
                    </a:prstGeom>
                    <a:noFill/>
                    <a:ln>
                      <a:noFill/>
                    </a:ln>
                  </pic:spPr>
                </pic:pic>
              </a:graphicData>
            </a:graphic>
          </wp:inline>
        </w:drawing>
      </w:r>
    </w:p>
    <w:p w:rsidR="009F2F77" w:rsidRDefault="009F2F77" w:rsidP="009F2F77">
      <w:pPr>
        <w:pStyle w:val="Lgende"/>
        <w:jc w:val="both"/>
      </w:pPr>
      <w:r>
        <w:t xml:space="preserve">Figure </w:t>
      </w:r>
      <w:r>
        <w:fldChar w:fldCharType="begin"/>
      </w:r>
      <w:r>
        <w:instrText xml:space="preserve"> SEQ Figure \* ARABIC </w:instrText>
      </w:r>
      <w:r>
        <w:fldChar w:fldCharType="separate"/>
      </w:r>
      <w:r w:rsidR="00C911EC">
        <w:rPr>
          <w:noProof/>
        </w:rPr>
        <w:t>40</w:t>
      </w:r>
      <w:r>
        <w:fldChar w:fldCharType="end"/>
      </w:r>
      <w:r>
        <w:t xml:space="preserve"> – Version 2.1, interface « Poupée », définition des règles</w:t>
      </w:r>
    </w:p>
    <w:p w:rsidR="009F2F77" w:rsidRDefault="009F2F77" w:rsidP="009F2F77">
      <w:r>
        <w:tab/>
        <w:t>La toute première version de la liste sélective permettait d’afficher sous l’option choisie la liste des options disponibles de manière statique. Ayant pris comme inspiration la liste inventée par l’un des membres de mon équipe, je le lui ai fait part de ma vision de cette liste et il s’est servi de cette base ainsi que celle de sa liste fonctionnelle pour obtenir une liste sélectionnable, dynamique car on peut dérouler les multiples options disponibles.</w:t>
      </w:r>
    </w:p>
    <w:p w:rsidR="009F2F77" w:rsidRDefault="009F2F77" w:rsidP="009F2F77">
      <w:r>
        <w:t xml:space="preserve">Les deux encadrés rectangulaires composés de paires de listes correspondent elles-mêmes à des listes dynamiques car il faut pouvoir gérer un nombre important de combinaisons possible. Avec Paul DENNETIERE, nous avons procédé à l’implémentation des règles, à leur persistance et les rendre fonctionnelles pour que l’on puisse compléter le jeu de la « Poupée ». Travaillant en binôme, nous avons alterné les rôles de développeur chacun pour prendre en considération tous les cas possibles. Malheureusement, nous avons eu des désaccords avec les </w:t>
      </w:r>
      <w:r>
        <w:rPr>
          <w:b/>
        </w:rPr>
        <w:t xml:space="preserve">PPO </w:t>
      </w:r>
      <w:r>
        <w:t xml:space="preserve">sur le rôle exact des règles et du modèle de données. A partir du </w:t>
      </w:r>
      <w:r>
        <w:rPr>
          <w:b/>
        </w:rPr>
        <w:t xml:space="preserve">Sprint </w:t>
      </w:r>
      <w:r>
        <w:t xml:space="preserve">10, nous avons eu de nombreuses réunions avec l’ensemble des </w:t>
      </w:r>
      <w:r>
        <w:rPr>
          <w:b/>
        </w:rPr>
        <w:t xml:space="preserve">PPO </w:t>
      </w:r>
      <w:r>
        <w:t>pour se mettre d’accord sur la logique exacte des règles de la « Poupée ». Une règle A peut être vérifiée uniquement si la condition B est vérifiée : il s’agit d’une règle simple. Une règle B est vérifiée si la condition A ou la condition C est valide et pour la troisième variante, une règle C est vérifiée si et seulement si les conditions D et E sont valides. Voici les trois degrés d’implémentation des règles, ce qui pose déjà des problèmes de complexité algorithmique.</w:t>
      </w:r>
    </w:p>
    <w:p w:rsidR="009F2F77" w:rsidRPr="009D39EC" w:rsidRDefault="00B3780A" w:rsidP="009F2F77">
      <w:r>
        <w:tab/>
        <w:t>Avant la fin de mon stage,</w:t>
      </w:r>
      <w:r w:rsidR="009F2F77">
        <w:t xml:space="preserve"> je me suis chargé de modifier les « View » de toutes les pages pour qu’elles puissent correctement s’afficher, même avec une fenêtre de taille réduite. Avec Minh-Huy LE, nous nous sommes répartis les pages dans lesquelles le redimensionnement était incomplet ou incorrect.</w:t>
      </w:r>
    </w:p>
    <w:p w:rsidR="009F2F77" w:rsidRDefault="009F2F77" w:rsidP="009F2F77">
      <w:pPr>
        <w:keepNext/>
      </w:pPr>
      <w:r>
        <w:rPr>
          <w:noProof/>
          <w:lang w:eastAsia="fr-FR"/>
        </w:rPr>
        <w:lastRenderedPageBreak/>
        <w:drawing>
          <wp:inline distT="0" distB="0" distL="0" distR="0" wp14:anchorId="3881B6A5" wp14:editId="6348B4B3">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9F2F77" w:rsidRPr="00751372" w:rsidRDefault="009F2F77" w:rsidP="009F2F77">
      <w:pPr>
        <w:pStyle w:val="Lgende"/>
        <w:rPr>
          <w:lang w:val="en-GB"/>
        </w:rPr>
      </w:pPr>
      <w:r w:rsidRPr="00751372">
        <w:rPr>
          <w:lang w:val="en-GB"/>
        </w:rPr>
        <w:t xml:space="preserve">Figure </w:t>
      </w:r>
      <w:r>
        <w:rPr>
          <w:lang w:val="en-GB"/>
        </w:rPr>
        <w:fldChar w:fldCharType="begin"/>
      </w:r>
      <w:r>
        <w:rPr>
          <w:lang w:val="en-GB"/>
        </w:rPr>
        <w:instrText xml:space="preserve"> SEQ Figure \* ARABIC </w:instrText>
      </w:r>
      <w:r>
        <w:rPr>
          <w:lang w:val="en-GB"/>
        </w:rPr>
        <w:fldChar w:fldCharType="separate"/>
      </w:r>
      <w:r w:rsidR="00C911EC">
        <w:rPr>
          <w:noProof/>
          <w:lang w:val="en-GB"/>
        </w:rPr>
        <w:t>41</w:t>
      </w:r>
      <w:r>
        <w:rPr>
          <w:lang w:val="en-GB"/>
        </w:rPr>
        <w:fldChar w:fldCharType="end"/>
      </w:r>
      <w:r w:rsidRPr="00751372">
        <w:rPr>
          <w:lang w:val="en-GB"/>
        </w:rPr>
        <w:t xml:space="preserve"> – Burn Down du Sprint 2</w:t>
      </w:r>
    </w:p>
    <w:p w:rsidR="009F2F77" w:rsidRDefault="009F2F77" w:rsidP="009F2F77">
      <w:pPr>
        <w:keepNext/>
      </w:pPr>
      <w:r>
        <w:rPr>
          <w:noProof/>
          <w:lang w:eastAsia="fr-FR"/>
        </w:rPr>
        <w:lastRenderedPageBreak/>
        <w:drawing>
          <wp:inline distT="0" distB="0" distL="0" distR="0" wp14:anchorId="77493248" wp14:editId="4E1AECA4">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9F2F77" w:rsidRPr="00751372" w:rsidRDefault="009F2F77" w:rsidP="009F2F77">
      <w:pPr>
        <w:pStyle w:val="Lgende"/>
        <w:rPr>
          <w:lang w:val="en-GB"/>
        </w:rPr>
      </w:pPr>
      <w:r w:rsidRPr="00751372">
        <w:rPr>
          <w:lang w:val="en-GB"/>
        </w:rPr>
        <w:t xml:space="preserve">Figure </w:t>
      </w:r>
      <w:r>
        <w:rPr>
          <w:lang w:val="en-GB"/>
        </w:rPr>
        <w:fldChar w:fldCharType="begin"/>
      </w:r>
      <w:r>
        <w:rPr>
          <w:lang w:val="en-GB"/>
        </w:rPr>
        <w:instrText xml:space="preserve"> SEQ Figure \* ARABIC </w:instrText>
      </w:r>
      <w:r>
        <w:rPr>
          <w:lang w:val="en-GB"/>
        </w:rPr>
        <w:fldChar w:fldCharType="separate"/>
      </w:r>
      <w:r w:rsidR="00C911EC">
        <w:rPr>
          <w:noProof/>
          <w:lang w:val="en-GB"/>
        </w:rPr>
        <w:t>42</w:t>
      </w:r>
      <w:r>
        <w:rPr>
          <w:lang w:val="en-GB"/>
        </w:rPr>
        <w:fldChar w:fldCharType="end"/>
      </w:r>
      <w:r w:rsidRPr="00751372">
        <w:rPr>
          <w:lang w:val="en-GB"/>
        </w:rPr>
        <w:t xml:space="preserve"> – Burn Down du Sprint 6</w:t>
      </w:r>
    </w:p>
    <w:p w:rsidR="009F2F77" w:rsidRDefault="009F2F77" w:rsidP="009F2F77">
      <w:pPr>
        <w:keepNext/>
      </w:pPr>
      <w:r>
        <w:rPr>
          <w:noProof/>
          <w:lang w:eastAsia="fr-FR"/>
        </w:rPr>
        <w:lastRenderedPageBreak/>
        <w:drawing>
          <wp:inline distT="0" distB="0" distL="0" distR="0" wp14:anchorId="79F52C69" wp14:editId="4DB5BA5F">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9F2F77" w:rsidRPr="00932667" w:rsidRDefault="009F2F77" w:rsidP="009F2F77">
      <w:pPr>
        <w:pStyle w:val="Lgende"/>
        <w:rPr>
          <w:lang w:val="en-GB"/>
        </w:rPr>
      </w:pPr>
      <w:r w:rsidRPr="00932667">
        <w:rPr>
          <w:lang w:val="en-GB"/>
        </w:rPr>
        <w:t xml:space="preserve">Figure </w:t>
      </w:r>
      <w:r>
        <w:fldChar w:fldCharType="begin"/>
      </w:r>
      <w:r w:rsidRPr="00932667">
        <w:rPr>
          <w:lang w:val="en-GB"/>
        </w:rPr>
        <w:instrText xml:space="preserve"> SEQ Figure \* ARABIC </w:instrText>
      </w:r>
      <w:r>
        <w:fldChar w:fldCharType="separate"/>
      </w:r>
      <w:r w:rsidR="00C911EC">
        <w:rPr>
          <w:noProof/>
          <w:lang w:val="en-GB"/>
        </w:rPr>
        <w:t>43</w:t>
      </w:r>
      <w:r>
        <w:fldChar w:fldCharType="end"/>
      </w:r>
      <w:r w:rsidRPr="00932667">
        <w:rPr>
          <w:lang w:val="en-GB"/>
        </w:rPr>
        <w:t xml:space="preserve"> – Burn Down du Sprint 11</w:t>
      </w:r>
    </w:p>
    <w:p w:rsidR="009F2F77" w:rsidRPr="00932667" w:rsidRDefault="009F2F77" w:rsidP="009F2F77">
      <w:pPr>
        <w:jc w:val="left"/>
        <w:rPr>
          <w:lang w:val="en-GB"/>
        </w:rPr>
      </w:pPr>
      <w:r w:rsidRPr="00932667">
        <w:rPr>
          <w:lang w:val="en-GB"/>
        </w:rPr>
        <w:br w:type="page"/>
      </w:r>
    </w:p>
    <w:p w:rsidR="009F2F77" w:rsidRDefault="009F2F77" w:rsidP="009F2F77">
      <w:pPr>
        <w:ind w:firstLine="720"/>
      </w:pPr>
      <w:r>
        <w:lastRenderedPageBreak/>
        <w:t xml:space="preserve">Concernant le projet I-Learning, nous avons décidé qu’à chaque itération, le rôle de </w:t>
      </w:r>
      <w:r w:rsidRPr="006C5C83">
        <w:rPr>
          <w:b/>
        </w:rPr>
        <w:t>Scrum Master</w:t>
      </w:r>
      <w:r>
        <w:t xml:space="preserve"> s’échangerait entre chaque membre de l’équipe pour que chacun et chacune ait une expérience de </w:t>
      </w:r>
      <w:r w:rsidRPr="00D73134">
        <w:rPr>
          <w:b/>
        </w:rPr>
        <w:t>Scrum Mastering</w:t>
      </w:r>
      <w:r>
        <w:t xml:space="preserve"> qui nous sera utile pour les prochains projets que l’on pourrait mener chez VISEO Technologies.</w:t>
      </w:r>
    </w:p>
    <w:p w:rsidR="009F2F77" w:rsidRDefault="009F2F77" w:rsidP="009F2F77">
      <w:pPr>
        <w:ind w:firstLine="720"/>
      </w:pPr>
      <w:r>
        <w:t xml:space="preserve">Ayant été </w:t>
      </w:r>
      <w:r w:rsidRPr="00FA0249">
        <w:rPr>
          <w:b/>
        </w:rPr>
        <w:t>Scrum Master</w:t>
      </w:r>
      <w:r>
        <w:t xml:space="preserve"> à trois reprises, durant le 2</w:t>
      </w:r>
      <w:r w:rsidRPr="00C12FC2">
        <w:rPr>
          <w:vertAlign w:val="superscript"/>
        </w:rPr>
        <w:t>nd</w:t>
      </w:r>
      <w:r>
        <w:t xml:space="preserve"> Sprint, le Sprint 6 et 11, j’ai pu apprendre et mettre en pratique mes connaissances acquises lors de la formation Agile.</w:t>
      </w:r>
      <w:r>
        <w:br/>
        <w:t xml:space="preserve">Lors du second </w:t>
      </w:r>
      <w:r w:rsidRPr="0044318A">
        <w:rPr>
          <w:b/>
        </w:rPr>
        <w:t>Sprint</w:t>
      </w:r>
      <w:r>
        <w:t xml:space="preserve">, nous étions encore dans cette phase d’adaptation sur le projet avec une formation JavaScript incluse et notre vélocité se limitait à 19 points pour plusieurs raisons : tout d’abord, une des personnes de l’équipe a changé de projet. Avant cela, nous avions pris contact avec le groupe projet qui portait sur un tout autre projet – le projet Drive – qui était fonctionnel mais ne présentait pas de problématique intéressante. </w:t>
      </w:r>
      <w:r w:rsidR="005140C0">
        <w:t xml:space="preserve">La première réelle difficulté a été de mettre à jour la librairie </w:t>
      </w:r>
      <w:r w:rsidR="005140C0" w:rsidRPr="00E52A73">
        <w:rPr>
          <w:b/>
        </w:rPr>
        <w:t>SVG</w:t>
      </w:r>
      <w:r w:rsidR="005140C0">
        <w:t xml:space="preserve"> fournie par Henri</w:t>
      </w:r>
      <w:r w:rsidR="00E52A73">
        <w:t xml:space="preserve"> DARMET</w:t>
      </w:r>
      <w:r w:rsidR="005140C0">
        <w:t xml:space="preserve"> sur un projet dont on ne maîtrisait pas encore les codes. Nous n’étions pas aidé</w:t>
      </w:r>
      <w:r w:rsidR="00E52A73">
        <w:t>s</w:t>
      </w:r>
      <w:r w:rsidR="005140C0">
        <w:t xml:space="preserve"> par l’ancienne équipe de stagiaire car </w:t>
      </w:r>
      <w:r w:rsidR="0044318A">
        <w:t>les modifications apportées</w:t>
      </w:r>
      <w:r w:rsidR="00E52A73">
        <w:t xml:space="preserve"> à la librairie </w:t>
      </w:r>
      <w:r w:rsidR="00E52A73" w:rsidRPr="00E52A73">
        <w:rPr>
          <w:b/>
        </w:rPr>
        <w:t>SVG</w:t>
      </w:r>
      <w:r w:rsidR="00E52A73">
        <w:rPr>
          <w:b/>
        </w:rPr>
        <w:t xml:space="preserve"> </w:t>
      </w:r>
      <w:r w:rsidR="00E52A73" w:rsidRPr="00E52A73">
        <w:t>par l’ancienne équipe</w:t>
      </w:r>
      <w:r w:rsidR="00E52A73">
        <w:t xml:space="preserve"> rentraient en conflit avec la librairie récente.</w:t>
      </w:r>
      <w:r w:rsidR="00740982">
        <w:t xml:space="preserve"> </w:t>
      </w:r>
    </w:p>
    <w:p w:rsidR="0044318A" w:rsidRDefault="0044318A" w:rsidP="009F2F77">
      <w:pPr>
        <w:ind w:firstLine="720"/>
      </w:pPr>
      <w:r>
        <w:t xml:space="preserve">Au </w:t>
      </w:r>
      <w:r>
        <w:rPr>
          <w:b/>
        </w:rPr>
        <w:t xml:space="preserve">Sprint 6, </w:t>
      </w:r>
      <w:r>
        <w:t xml:space="preserve">nous avions donc débuté la refonte du projet et l’ensemble de l’équipe était présente avec Henri DARMET pour le choix de l’architecture ainsi que la revue de code qui nous a instruit une manière de refactorer un code pour le rendre plus clair et auto-documenté. </w:t>
      </w:r>
      <w:r w:rsidR="009F3FC4">
        <w:t xml:space="preserve">A la fin de cette itération, nous avions retrouvé une bonne partie fonctionnelle du projet : nous avions gagné en performance et en lisibilité par rapport aux </w:t>
      </w:r>
      <w:r w:rsidR="009F3FC4">
        <w:rPr>
          <w:b/>
        </w:rPr>
        <w:t xml:space="preserve">Sprints </w:t>
      </w:r>
      <w:r w:rsidR="009F3FC4">
        <w:t>précédents.</w:t>
      </w:r>
    </w:p>
    <w:p w:rsidR="009F3FC4" w:rsidRPr="00CF722C" w:rsidRDefault="009F3FC4" w:rsidP="009F2F77">
      <w:pPr>
        <w:ind w:firstLine="720"/>
      </w:pPr>
      <w:r>
        <w:t xml:space="preserve">Et au </w:t>
      </w:r>
      <w:r>
        <w:rPr>
          <w:b/>
        </w:rPr>
        <w:t xml:space="preserve">Sprint </w:t>
      </w:r>
      <w:r>
        <w:t xml:space="preserve">11, </w:t>
      </w:r>
      <w:r w:rsidR="00CF722C">
        <w:t xml:space="preserve">nous avons tenu un rythme bipolaire durant tout le long des deux semaines : il fallait gérer les prochains départs, l’arrivée des vacances et une motivation en décroissance mais le </w:t>
      </w:r>
      <w:r w:rsidR="00CF722C">
        <w:rPr>
          <w:b/>
        </w:rPr>
        <w:t xml:space="preserve">Burn Down </w:t>
      </w:r>
      <w:r w:rsidR="00CF722C">
        <w:t>résultant montre tout le contraire.</w:t>
      </w:r>
      <w:r w:rsidR="006F44A5">
        <w:t xml:space="preserve"> </w:t>
      </w:r>
    </w:p>
    <w:p w:rsidR="003D0B20" w:rsidRDefault="003D0B20" w:rsidP="00B93ED4">
      <w:r>
        <w:t xml:space="preserve">Quant à l’historique des travaux réalisés sur le projet, je vous invite à vous référer au chronogramme que j’ai réalisé dans la partie </w:t>
      </w:r>
      <w:r w:rsidRPr="00B93ED4">
        <w:rPr>
          <w:rStyle w:val="Titre2Car"/>
        </w:rPr>
        <w:t>Contexte projet</w:t>
      </w:r>
      <w:r w:rsidR="00B93ED4">
        <w:rPr>
          <w:rStyle w:val="Titre2Car"/>
        </w:rPr>
        <w:t xml:space="preserve">, </w:t>
      </w:r>
      <w:r w:rsidR="00B93ED4" w:rsidRPr="00B93ED4">
        <w:t>à la page 11</w:t>
      </w:r>
      <w:r w:rsidR="00B93ED4">
        <w:t>.</w:t>
      </w:r>
    </w:p>
    <w:p w:rsidR="003D0B20" w:rsidRDefault="003D0B20" w:rsidP="009F2F77"/>
    <w:p w:rsidR="003D0B20" w:rsidRDefault="003D0B20" w:rsidP="009F2F77"/>
    <w:p w:rsidR="005C66CB" w:rsidRDefault="005C66CB">
      <w:r>
        <w:br w:type="page"/>
      </w:r>
    </w:p>
    <w:p w:rsidR="005C66CB" w:rsidRDefault="005C66CB" w:rsidP="00E666A2">
      <w:pPr>
        <w:pStyle w:val="Titre1"/>
        <w:numPr>
          <w:ilvl w:val="0"/>
          <w:numId w:val="31"/>
        </w:numPr>
      </w:pPr>
      <w:bookmarkStart w:id="98" w:name="_Toc491097389"/>
      <w:bookmarkStart w:id="99" w:name="_Toc491181763"/>
      <w:r>
        <w:lastRenderedPageBreak/>
        <w:t>Dimensions humaines et managériales internes à VISEO Technologies</w:t>
      </w:r>
      <w:bookmarkEnd w:id="98"/>
      <w:bookmarkEnd w:id="99"/>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w:t>
      </w:r>
      <w:r w:rsidR="00907879">
        <w:t>prennent</w:t>
      </w:r>
      <w:r w:rsidR="001042FA">
        <w:t xml:space="preserve"> en considération les besoins remontés par les équipes, </w:t>
      </w:r>
      <w:r w:rsidR="003135C1">
        <w:t>proposent</w:t>
      </w:r>
      <w:r w:rsidR="00242780">
        <w:t xml:space="preserve"> </w:t>
      </w:r>
      <w:r w:rsidR="003135C1">
        <w:t xml:space="preserve">et mettent en place </w:t>
      </w:r>
      <w:r w:rsidR="00242780">
        <w:t>des solutions,</w:t>
      </w:r>
      <w:r w:rsidR="003135C1">
        <w:t xml:space="preserve"> </w:t>
      </w:r>
      <w:r w:rsidR="00242780">
        <w:t>et applique</w:t>
      </w:r>
      <w:r w:rsidR="003135C1">
        <w:t>nt</w:t>
      </w:r>
      <w:r w:rsidR="00242780">
        <w:t xml:space="preserve"> les ajustements nécessaires</w:t>
      </w:r>
      <w:r w:rsidR="00244CFA">
        <w:t xml:space="preserve"> en accord avec les attentes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w:t>
      </w:r>
      <w:r w:rsidR="00680220">
        <w:t>au sein</w:t>
      </w:r>
      <w:r w:rsidR="00A94491">
        <w:t xml:space="preserve"> de</w:t>
      </w:r>
      <w:r w:rsidR="00680220">
        <w:t xml:space="preserve">s </w:t>
      </w:r>
      <w:r w:rsidR="00A94491">
        <w:t>activité</w:t>
      </w:r>
      <w:r w:rsidR="00680220">
        <w:t>s</w:t>
      </w:r>
      <w:r w:rsidR="00A94491">
        <w:t xml:space="preserve"> de VISEO Technologies et connaissent </w:t>
      </w:r>
      <w:r w:rsidR="00680220">
        <w:t>un grand</w:t>
      </w:r>
      <w:r w:rsidR="00A94491">
        <w:t xml:space="preserve"> succès, que ça soit </w:t>
      </w:r>
      <w:r w:rsidR="00680220">
        <w:t>au sein de</w:t>
      </w:r>
      <w:r w:rsidR="00A94491">
        <w:t xml:space="preserve"> l’entreprise </w:t>
      </w:r>
      <w:r w:rsidR="00680220">
        <w:t>qu’auprès des</w:t>
      </w:r>
      <w:r w:rsidR="00A94491">
        <w:t xml:space="preserve"> client</w:t>
      </w:r>
      <w:r w:rsidR="00680220">
        <w:t>s</w:t>
      </w:r>
      <w:r w:rsidR="00A94491">
        <w:t>.</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44</w:t>
      </w:r>
      <w:r w:rsidR="005F7D16">
        <w:fldChar w:fldCharType="end"/>
      </w:r>
      <w:r w:rsidR="00C530CF">
        <w:t xml:space="preserve"> – Comparaison cycle en V et méthode agile</w:t>
      </w:r>
      <w:bookmarkStart w:id="100" w:name="_Ref491154925"/>
      <w:r w:rsidR="006851C1">
        <w:rPr>
          <w:rStyle w:val="Appelnotedebasdep"/>
        </w:rPr>
        <w:footnoteReference w:id="24"/>
      </w:r>
      <w:bookmarkEnd w:id="100"/>
    </w:p>
    <w:p w:rsidR="006851C1" w:rsidRDefault="006851C1" w:rsidP="006851C1">
      <w:r>
        <w:lastRenderedPageBreak/>
        <w:tab/>
      </w:r>
    </w:p>
    <w:p w:rsidR="006851C1" w:rsidRDefault="006851C1" w:rsidP="00280F56">
      <w:pPr>
        <w:ind w:firstLine="360"/>
      </w:pPr>
      <w:r>
        <w:t xml:space="preserve">On compare les méthodes agiles au cycle en V </w:t>
      </w:r>
      <w:r w:rsidR="007D7AD3">
        <w:t>(</w:t>
      </w:r>
      <w:r>
        <w:t xml:space="preserve">ou </w:t>
      </w:r>
      <w:r w:rsidR="007D7AD3">
        <w:t xml:space="preserve">appelé cycle </w:t>
      </w:r>
      <w:r>
        <w:t>en cascade</w:t>
      </w:r>
      <w:r w:rsidR="007D7AD3">
        <w:t>)</w:t>
      </w:r>
      <w:r>
        <w:t xml:space="preserve"> qui</w:t>
      </w:r>
      <w:r w:rsidR="00280F56">
        <w:t xml:space="preserve"> se définit en plusieurs </w:t>
      </w:r>
      <w:r w:rsidR="0083340C">
        <w:t>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r w:rsidR="00280F56">
        <w:t>.</w:t>
      </w:r>
    </w:p>
    <w:p w:rsidR="003963ED" w:rsidRDefault="006F6D16" w:rsidP="00280F56">
      <w:r>
        <w:t xml:space="preserve">Dans </w:t>
      </w:r>
      <w:r w:rsidR="00280F56">
        <w:t>un</w:t>
      </w:r>
      <w:r>
        <w:t xml:space="preserve"> cycle en V, il </w:t>
      </w:r>
      <w:r w:rsidR="00280F56">
        <w:t xml:space="preserve">est nécessaire de définir en amont le travail à accomplir, c’est-à-dire à la manière dont le projet sera réalisé : de cette manière, </w:t>
      </w:r>
      <w:r w:rsidR="00A14C52">
        <w:t xml:space="preserve">on peut </w:t>
      </w:r>
      <w:r w:rsidR="00280F56">
        <w:t>estimer le coût</w:t>
      </w:r>
      <w:r w:rsidR="00A14C52">
        <w:t xml:space="preserve"> et le temps requis </w:t>
      </w:r>
      <w:r w:rsidR="00280F56">
        <w:t>à</w:t>
      </w:r>
      <w:r w:rsidR="00A14C52">
        <w:t xml:space="preserve"> </w:t>
      </w:r>
      <w:r w:rsidR="00280F56">
        <w:t>chaque</w:t>
      </w:r>
      <w:r w:rsidR="00A14C52">
        <w:t xml:space="preserve"> les étapes du </w:t>
      </w:r>
      <w:r w:rsidR="00280F56">
        <w:t>projet</w:t>
      </w:r>
      <w:r w:rsidR="00A14C52">
        <w:t xml:space="preserve">. Bien évidemment, </w:t>
      </w:r>
      <w:r w:rsidR="00280F56">
        <w:t xml:space="preserve">cela est en </w:t>
      </w:r>
      <w:r w:rsidR="00A14C52">
        <w:t xml:space="preserve">accord </w:t>
      </w:r>
      <w:r w:rsidR="00280F56">
        <w:t xml:space="preserve">avec les objectifs concis </w:t>
      </w:r>
      <w:r w:rsidR="00A14C52">
        <w:t xml:space="preserve">du client </w:t>
      </w:r>
      <w:r w:rsidR="00280F56">
        <w:t>et un</w:t>
      </w:r>
      <w:r w:rsidR="00A14C52">
        <w:t xml:space="preserve"> planning prévisionnel du projet</w:t>
      </w:r>
      <w:r w:rsidR="00280F56">
        <w:t xml:space="preserve"> est établi</w:t>
      </w:r>
      <w:r w:rsidR="00A14C52">
        <w:t xml:space="preserve"> pour plus ou moins connaître la durée de vie du projet.</w:t>
      </w:r>
      <w:r w:rsidR="007454C7">
        <w:t xml:space="preserve"> Dans ce cas, le cycle en </w:t>
      </w:r>
      <w:r w:rsidR="00280F56">
        <w:t>V</w:t>
      </w:r>
      <w:r w:rsidR="007454C7">
        <w:t xml:space="preserve"> est fortement dépendant de la planification </w:t>
      </w:r>
      <w:r w:rsidR="00280F56">
        <w:t>préalablement définie</w:t>
      </w:r>
      <w:r w:rsidR="007454C7">
        <w:t>: il amène de la stabilité et de la certitude au projet</w:t>
      </w:r>
      <w:r w:rsidR="00136A28">
        <w:t xml:space="preserve">, </w:t>
      </w:r>
      <w:r w:rsidR="00280F56">
        <w:t xml:space="preserve">notamment </w:t>
      </w:r>
      <w:r w:rsidR="00136A28">
        <w:t xml:space="preserve">à chaque étape de </w:t>
      </w:r>
      <w:r w:rsidR="00280F56">
        <w:t>cycle, on</w:t>
      </w:r>
      <w:r w:rsidR="00136A28">
        <w:t xml:space="preserve"> s’en tient à ce qui a été programmé</w:t>
      </w:r>
      <w:r w:rsidR="009B1600">
        <w:t xml:space="preserve">. En contrepartie, </w:t>
      </w:r>
      <w:r w:rsidR="00280F56">
        <w:t>il</w:t>
      </w:r>
      <w:r w:rsidR="009B1600">
        <w:t xml:space="preserve"> n’est pas flexible</w:t>
      </w:r>
      <w:r w:rsidR="00280F56">
        <w:t>, c’est-à-dire qu’on</w:t>
      </w:r>
      <w:r w:rsidR="009B1600">
        <w:t xml:space="preserve"> ne peut plus revenir à une étape précédente sans conséquence i</w:t>
      </w:r>
      <w:r w:rsidR="00280F56">
        <w:t>mportante sur le projet, comme l</w:t>
      </w:r>
      <w:r w:rsidR="009B1600">
        <w:t xml:space="preserve">es surcoûts en temps. </w:t>
      </w:r>
      <w:r w:rsidR="00280F56">
        <w:t xml:space="preserve">De plus, il est possible qu’une </w:t>
      </w:r>
      <w:r w:rsidR="009B1600">
        <w:t xml:space="preserve">demande du client se rétracte </w:t>
      </w:r>
      <w:r w:rsidR="00280F56">
        <w:t>générant</w:t>
      </w:r>
      <w:r w:rsidR="009B1600">
        <w:t xml:space="preserve"> des modifications</w:t>
      </w:r>
      <w:r w:rsidR="00085CD4">
        <w:t xml:space="preserve">: </w:t>
      </w:r>
      <w:r w:rsidR="00280F56">
        <w:t>si l</w:t>
      </w:r>
      <w:r w:rsidR="00085CD4">
        <w:t>es besoins</w:t>
      </w:r>
      <w:r w:rsidR="00280F56">
        <w:t xml:space="preserve"> du client</w:t>
      </w:r>
      <w:r w:rsidR="00085CD4">
        <w:t xml:space="preserve"> changent</w:t>
      </w:r>
      <w:r w:rsidR="00280F56">
        <w:t>, alors il faut reprendre le</w:t>
      </w:r>
      <w:r w:rsidR="00085CD4">
        <w:t xml:space="preserve"> process de développement.</w:t>
      </w:r>
      <w:r w:rsidR="00D018B1">
        <w:t xml:space="preserve"> Un autre problème </w:t>
      </w:r>
      <w:r w:rsidR="00280F56">
        <w:t xml:space="preserve">rencontré au sein de cette méthode </w:t>
      </w:r>
      <w:r w:rsidR="00D018B1">
        <w:t>est le fait que les tests sont réalisés à</w:t>
      </w:r>
      <w:r w:rsidR="00280F56">
        <w:t xml:space="preserve"> une date trop éloignée de l’instant</w:t>
      </w:r>
      <w:r w:rsidR="00FD14C0">
        <w:t xml:space="preserve"> où l’implémentation débute.</w:t>
      </w:r>
      <w:r w:rsidR="009B1600">
        <w:t xml:space="preserve"> </w:t>
      </w:r>
      <w:r w:rsidR="00136A28">
        <w:t xml:space="preserve"> </w:t>
      </w:r>
    </w:p>
    <w:p w:rsidR="00950947" w:rsidRDefault="00493F03" w:rsidP="00AA1198">
      <w:pPr>
        <w:keepNext/>
      </w:pPr>
      <w:r>
        <w:tab/>
      </w:r>
      <w:r w:rsidR="00280F56">
        <w:t>L</w:t>
      </w:r>
      <w:r>
        <w:t>es méthodes agiles sont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w:t>
      </w:r>
      <w:r w:rsidR="00CA12A7">
        <w:t>donnent</w:t>
      </w:r>
      <w:r w:rsidR="00575A66">
        <w:t xml:space="preserve"> la direction vers laquelle l’équipe de développement </w:t>
      </w:r>
      <w:r w:rsidR="00CA12A7">
        <w:t>va s’orienter sans que cela les tâches accomplies</w:t>
      </w:r>
      <w:r w:rsidR="00575A66">
        <w:t>.</w:t>
      </w:r>
      <w:r w:rsidR="00CC406E">
        <w:t xml:space="preserve"> Ces retours permettent également de remonter les bugs ou régressions qui peuvent apparaître, ce qui </w:t>
      </w:r>
      <w:r w:rsidR="00CA12A7">
        <w:t>rend le</w:t>
      </w:r>
      <w:r w:rsidR="00CC406E">
        <w:t xml:space="preserve"> projet maintenable, fonctionnel et qui satisfa</w:t>
      </w:r>
      <w:r w:rsidR="00CA12A7">
        <w:t xml:space="preserve">isant face aux </w:t>
      </w:r>
      <w:r w:rsidR="00CC406E">
        <w:t>attentes du client.</w:t>
      </w:r>
      <w:r w:rsidR="002B1E6D">
        <w:t xml:space="preserve"> Ce dernier n’est pas contraint de réfléchir à l’avance à une forme particulière du projet : au fur et à mesure des implémentations, des changements ou corrections apportées, le projet prendra forme et </w:t>
      </w:r>
      <w:r w:rsidR="00CA12A7">
        <w:t xml:space="preserve">dans la plupart des cas, </w:t>
      </w:r>
      <w:r w:rsidR="002B1E6D">
        <w:t xml:space="preserve">le résultat final </w:t>
      </w:r>
      <w:r w:rsidR="00CA12A7">
        <w:t>est inattendu</w:t>
      </w:r>
      <w:r w:rsidR="002B1E6D">
        <w:t>.</w:t>
      </w:r>
      <w:r w:rsidR="00A22601">
        <w:t xml:space="preserve"> Les méthodes agiles se focalisent beaucoup plus sur la </w:t>
      </w:r>
      <w:r w:rsidR="0051610E">
        <w:t>collaboration</w:t>
      </w:r>
      <w:r w:rsidR="00A22601">
        <w:t xml:space="preserve"> au sein de l’équipe et de la communication</w:t>
      </w:r>
      <w:r w:rsidR="000B3AD6">
        <w:t xml:space="preserve"> </w:t>
      </w:r>
      <w:r w:rsidR="00CA12A7">
        <w:t>afin que</w:t>
      </w:r>
      <w:r w:rsidR="000B3AD6">
        <w:t xml:space="preserve"> les développeurs travaillant sur plusieurs modules en même temps </w:t>
      </w:r>
      <w:r w:rsidR="00CA12A7">
        <w:t xml:space="preserve">puissent </w:t>
      </w:r>
      <w:r w:rsidR="000B3AD6">
        <w:t xml:space="preserve">rassembler leurs travaux et livrer un produit fonctionnel. Cependant, il est plus difficile d’établir un planning sur la durée entière du projet </w:t>
      </w:r>
      <w:r w:rsidR="00CA12A7">
        <w:t>étant donné le</w:t>
      </w:r>
      <w:r w:rsidR="000B3AD6">
        <w:t xml:space="preserve"> caractère volatile du développement et </w:t>
      </w:r>
      <w:r w:rsidR="00CA12A7">
        <w:t xml:space="preserve">la détermination d’un </w:t>
      </w:r>
      <w:r w:rsidR="000B3AD6">
        <w:t xml:space="preserve">budget. </w:t>
      </w:r>
      <w:r w:rsidR="00AA1198">
        <w:t xml:space="preserve">Enfin, si les changements sont récurrents à chaque itération, cela peut impacter sur la </w:t>
      </w:r>
      <w:r w:rsidR="000E7A26">
        <w:t xml:space="preserve">capacité </w:t>
      </w:r>
      <w:r w:rsidR="000E7A26">
        <w:lastRenderedPageBreak/>
        <w:t>de développement de l’équipe agile.</w:t>
      </w:r>
      <w:r w:rsidR="00950947">
        <w:t xml:space="preserve"> Le graphe ci-dessous indique un taux de succès plus élevé dans les projets faisant appel à l’agilité que les projets réalisés </w:t>
      </w:r>
      <w:r w:rsidR="00CA12A7">
        <w:t>par</w:t>
      </w:r>
      <w:r w:rsidR="00950947">
        <w:t xml:space="preserve">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45</w:t>
      </w:r>
      <w:r w:rsidR="005F7D16">
        <w:fldChar w:fldCharType="end"/>
      </w:r>
      <w:r>
        <w:t xml:space="preserve"> – Taux de réussite des projets selon la méthode employée</w:t>
      </w:r>
      <w:bookmarkStart w:id="101" w:name="_Ref491154955"/>
      <w:r w:rsidR="00BD0F83">
        <w:rPr>
          <w:rStyle w:val="Appelnotedebasdep"/>
        </w:rPr>
        <w:footnoteReference w:id="25"/>
      </w:r>
      <w:bookmarkEnd w:id="101"/>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w:t>
      </w:r>
      <w:r w:rsidR="00CA12A7">
        <w:t>ou qu’on</w:t>
      </w:r>
      <w:r>
        <w:t xml:space="preserve"> laisse le client libre de changer ses attentes par rapport au projet et qu’il n’a pas d’idée concrète de la forme finale du projet, </w:t>
      </w:r>
      <w:r w:rsidR="00CA12A7">
        <w:t xml:space="preserve">alors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bookmarkStart w:id="102" w:name="_Ref491154964"/>
      <w:r w:rsidR="008920A2">
        <w:rPr>
          <w:rStyle w:val="Appelnotedebasdep"/>
        </w:rPr>
        <w:footnoteReference w:id="26"/>
      </w:r>
      <w:bookmarkEnd w:id="102"/>
      <w:r w:rsidR="00A94491">
        <w:t xml:space="preserve"> est appliqué dans tous les projets agiles </w:t>
      </w:r>
      <w:r w:rsidR="00FD14C0">
        <w:t xml:space="preserve">à VISEO </w:t>
      </w:r>
      <w:r w:rsidR="00C563EB">
        <w:t>Technologies :</w:t>
      </w:r>
      <w:r w:rsidR="00A94491">
        <w:t xml:space="preserve"> elle consiste en un ensemble de rituels</w:t>
      </w:r>
      <w:r w:rsidR="004D7C43">
        <w:t xml:space="preserve"> – que l’on nomme un </w:t>
      </w:r>
      <w:r w:rsidR="004D7C43" w:rsidRPr="00562EF1">
        <w:rPr>
          <w:b/>
        </w:rPr>
        <w:t>Sprint</w:t>
      </w:r>
      <w:r w:rsidR="004D7C43">
        <w:t xml:space="preserve"> – </w:t>
      </w:r>
      <w:r w:rsidR="00A94491">
        <w:t xml:space="preserve">qui se répètent pour une période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43153E">
      <w:pPr>
        <w:keepNext/>
        <w:jc w:val="center"/>
      </w:pPr>
      <w:r>
        <w:rPr>
          <w:noProof/>
        </w:rPr>
        <w:lastRenderedPageBreak/>
        <w:drawing>
          <wp:inline distT="0" distB="0" distL="0" distR="0">
            <wp:extent cx="4483834" cy="1907856"/>
            <wp:effectExtent l="0" t="0" r="0" b="0"/>
            <wp:docPr id="77" name="Image 77" descr="C:\Users\dma3622\AppData\Local\Microsoft\Windows\INetCache\Content.Word\po &amp; ppo.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0143" cy="1910540"/>
                    </a:xfrm>
                    <a:prstGeom prst="rect">
                      <a:avLst/>
                    </a:prstGeom>
                    <a:noFill/>
                    <a:ln>
                      <a:noFill/>
                    </a:ln>
                  </pic:spPr>
                </pic:pic>
              </a:graphicData>
            </a:graphic>
          </wp:inline>
        </w:drawing>
      </w:r>
    </w:p>
    <w:p w:rsidR="001F0C9E" w:rsidRDefault="00AF68B3" w:rsidP="00AF68B3">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46</w:t>
      </w:r>
      <w:r w:rsidR="005F7D16">
        <w:fldChar w:fldCharType="end"/>
      </w:r>
      <w:r>
        <w:t xml:space="preserve"> – Objectifs d’un </w:t>
      </w:r>
      <w:r w:rsidRPr="00C416B6">
        <w:rPr>
          <w:b/>
        </w:rPr>
        <w:t>Product</w:t>
      </w:r>
      <w:r>
        <w:t xml:space="preserve"> </w:t>
      </w:r>
      <w:r w:rsidRPr="00C416B6">
        <w:rPr>
          <w:b/>
        </w:rPr>
        <w:t>Owner</w:t>
      </w:r>
      <w:bookmarkStart w:id="103" w:name="_Ref491155042"/>
      <w:r w:rsidR="00A15CB7">
        <w:rPr>
          <w:rStyle w:val="Appelnotedebasdep"/>
        </w:rPr>
        <w:footnoteReference w:id="27"/>
      </w:r>
      <w:bookmarkEnd w:id="103"/>
    </w:p>
    <w:p w:rsidR="0043153E" w:rsidRDefault="008B55A1">
      <w:r>
        <w:tab/>
        <w:t xml:space="preserve">Le </w:t>
      </w:r>
      <w:r>
        <w:rPr>
          <w:b/>
        </w:rPr>
        <w:t>Product Owner</w:t>
      </w:r>
      <w:bookmarkStart w:id="104" w:name="_Ref491155049"/>
      <w:r w:rsidR="00912501">
        <w:rPr>
          <w:rStyle w:val="Appelnotedebasdep"/>
          <w:b/>
        </w:rPr>
        <w:footnoteReference w:id="28"/>
      </w:r>
      <w:bookmarkEnd w:id="104"/>
      <w:r w:rsidR="00DD56C7">
        <w:rPr>
          <w:b/>
        </w:rPr>
        <w:t xml:space="preserve"> (PO)</w:t>
      </w:r>
      <w:r>
        <w:rPr>
          <w:b/>
        </w:rPr>
        <w:t xml:space="preserve"> </w:t>
      </w:r>
      <w:r w:rsidR="00F076BD">
        <w:t xml:space="preserve">définit la vision du projet en fonction de ce qu’il cherche à construire et transmet cette vision à l’équipe </w:t>
      </w:r>
      <w:r w:rsidR="00F076BD" w:rsidRPr="00AD5FBA">
        <w:rPr>
          <w:b/>
        </w:rPr>
        <w:t>Scrum</w:t>
      </w:r>
      <w:r w:rsidR="003126BE">
        <w:t xml:space="preserve">. Il est également en charge du </w:t>
      </w:r>
      <w:r w:rsidR="003126BE">
        <w:rPr>
          <w:b/>
        </w:rPr>
        <w:t>Product Backlog</w:t>
      </w:r>
      <w:bookmarkStart w:id="105" w:name="_Ref491155055"/>
      <w:r w:rsidR="007F2C3B">
        <w:rPr>
          <w:rStyle w:val="Appelnotedebasdep"/>
          <w:b/>
        </w:rPr>
        <w:footnoteReference w:id="29"/>
      </w:r>
      <w:bookmarkEnd w:id="105"/>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w:t>
      </w:r>
      <w:r w:rsidR="0043153E">
        <w:t>stème en cours de développement. Il décide d</w:t>
      </w:r>
      <w:r w:rsidR="003B5F54">
        <w:t>es</w:t>
      </w:r>
      <w:r w:rsidR="0043153E">
        <w:t xml:space="preserve"> fonctionnalités à implémenter </w:t>
      </w:r>
      <w:r w:rsidR="003B5F54">
        <w:t>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w:t>
      </w:r>
      <w:r w:rsidR="0043153E">
        <w:rPr>
          <w:b/>
        </w:rPr>
        <w:t>s</w:t>
      </w:r>
      <w:r w:rsidR="004C6746">
        <w:rPr>
          <w:b/>
        </w:rPr>
        <w:t xml:space="preserve"> (PPO)</w:t>
      </w:r>
      <w:r w:rsidR="004C6746">
        <w:t xml:space="preserve"> : il existe plusieurs degrés de </w:t>
      </w:r>
      <w:r w:rsidR="004C6746">
        <w:rPr>
          <w:b/>
        </w:rPr>
        <w:t>PPO</w:t>
      </w:r>
      <w:r w:rsidR="004C6746">
        <w:t xml:space="preserve">. Dans le cas de notre projet, les </w:t>
      </w:r>
      <w:r w:rsidR="004C6746">
        <w:rPr>
          <w:b/>
        </w:rPr>
        <w:t xml:space="preserve">PPO </w:t>
      </w:r>
      <w:r w:rsidR="004C6746">
        <w:t>ont été les interlocuteurs quotidiens des équipes agiles</w:t>
      </w:r>
      <w:r w:rsidR="0043153E">
        <w:t xml:space="preserve">. En l’absence du </w:t>
      </w:r>
      <w:r w:rsidR="0043153E" w:rsidRPr="0043153E">
        <w:rPr>
          <w:b/>
        </w:rPr>
        <w:t>PO</w:t>
      </w:r>
      <w:r w:rsidR="0043153E">
        <w:t xml:space="preserve">, les tâches du </w:t>
      </w:r>
      <w:r w:rsidR="0043153E" w:rsidRPr="0043153E">
        <w:rPr>
          <w:b/>
        </w:rPr>
        <w:t>PO</w:t>
      </w:r>
      <w:r w:rsidR="0043153E">
        <w:t xml:space="preserve"> leur sont confiées, telle que les décisions prises en charge pour le pilotage des projets. Cependant, les </w:t>
      </w:r>
      <w:r w:rsidR="0043153E" w:rsidRPr="0043153E">
        <w:rPr>
          <w:b/>
        </w:rPr>
        <w:t>PPO</w:t>
      </w:r>
      <w:r w:rsidR="0043153E">
        <w:t xml:space="preserve"> doivent tenir compte de la direction visée par le </w:t>
      </w:r>
      <w:r w:rsidR="0043153E" w:rsidRPr="0043153E">
        <w:rPr>
          <w:b/>
        </w:rPr>
        <w:t>PO</w:t>
      </w:r>
      <w:r w:rsidR="0043153E">
        <w:t xml:space="preserve"> pour être à la hauteur de ses attentes.</w:t>
      </w:r>
    </w:p>
    <w:p w:rsidR="00AB5C8F" w:rsidRDefault="00AB5C8F" w:rsidP="0043153E">
      <w:pPr>
        <w:keepNext/>
        <w:jc w:val="center"/>
      </w:pPr>
      <w:r>
        <w:rPr>
          <w:noProof/>
        </w:rPr>
        <w:drawing>
          <wp:inline distT="0" distB="0" distL="0" distR="0" wp14:anchorId="582B4EE3" wp14:editId="107E32E2">
            <wp:extent cx="2325530" cy="1691294"/>
            <wp:effectExtent l="0" t="0" r="0" b="4445"/>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37720" cy="170016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911EC">
        <w:rPr>
          <w:noProof/>
          <w:lang w:val="en-GB"/>
        </w:rPr>
        <w:t>47</w:t>
      </w:r>
      <w:r w:rsidR="005F7D16">
        <w:rPr>
          <w:lang w:val="en-GB"/>
        </w:rPr>
        <w:fldChar w:fldCharType="end"/>
      </w:r>
      <w:r w:rsidRPr="00AB5C8F">
        <w:rPr>
          <w:lang w:val="en-GB"/>
        </w:rPr>
        <w:t xml:space="preserve"> – Un Stand up </w:t>
      </w:r>
      <w:r w:rsidRPr="00AB5C8F">
        <w:rPr>
          <w:b/>
          <w:lang w:val="en-GB"/>
        </w:rPr>
        <w:t>Daily Meeting</w:t>
      </w:r>
    </w:p>
    <w:p w:rsidR="00FE2618" w:rsidRPr="00945E77" w:rsidRDefault="00E53A80">
      <w:r>
        <w:lastRenderedPageBreak/>
        <w:t xml:space="preserve">Qui dit </w:t>
      </w:r>
      <w:r w:rsidRPr="000E2241">
        <w:rPr>
          <w:b/>
        </w:rPr>
        <w:t>Scrum</w:t>
      </w:r>
      <w:r>
        <w:t xml:space="preserve">, dit </w:t>
      </w:r>
      <w:r>
        <w:rPr>
          <w:b/>
        </w:rPr>
        <w:t>Scrum Master</w:t>
      </w:r>
      <w:bookmarkStart w:id="106" w:name="_Ref491155077"/>
      <w:r>
        <w:rPr>
          <w:rStyle w:val="Appelnotedebasdep"/>
          <w:b/>
        </w:rPr>
        <w:footnoteReference w:id="30"/>
      </w:r>
      <w:bookmarkEnd w:id="106"/>
      <w:r>
        <w:rPr>
          <w:b/>
        </w:rPr>
        <w:t> </w:t>
      </w:r>
      <w:r>
        <w:t>: il est membre à part entière de l’équipe de développement</w:t>
      </w:r>
      <w:r w:rsidR="0031583C">
        <w:t>. A</w:t>
      </w:r>
      <w:r w:rsidR="00FC4FB5">
        <w:t xml:space="preserve"> part le fait qu’il </w:t>
      </w:r>
      <w:r w:rsidR="0031583C">
        <w:t>doit</w:t>
      </w:r>
      <w:r w:rsidR="00FC4FB5">
        <w:t xml:space="preserv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en détails.</w:t>
      </w:r>
    </w:p>
    <w:p w:rsidR="00F063FE" w:rsidRDefault="00F063FE" w:rsidP="00402164">
      <w:r>
        <w:rPr>
          <w:noProof/>
        </w:rPr>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48</w:t>
      </w:r>
      <w:r w:rsidR="005F7D16">
        <w:fldChar w:fldCharType="end"/>
      </w:r>
      <w:r>
        <w:t xml:space="preserve"> – Description du déroulement de la méthode </w:t>
      </w:r>
      <w:r w:rsidR="00C416B6">
        <w:t xml:space="preserve">agile </w:t>
      </w:r>
      <w:r>
        <w:t>« Scrum »</w:t>
      </w:r>
    </w:p>
    <w:p w:rsidR="001F0C9E" w:rsidRPr="00B16E6C" w:rsidRDefault="009A44C1">
      <w:r>
        <w:tab/>
      </w:r>
      <w:r w:rsidR="00BA7729">
        <w:t>A</w:t>
      </w:r>
      <w:r w:rsidR="00D27BEA">
        <w:t xml:space="preserve"> chaque itération</w:t>
      </w:r>
      <w:r w:rsidR="00BA7729">
        <w:t xml:space="preserve"> et au début du </w:t>
      </w:r>
      <w:r w:rsidR="00BA7729" w:rsidRPr="00562EF1">
        <w:rPr>
          <w:b/>
        </w:rPr>
        <w:t>Sprint</w:t>
      </w:r>
      <w:r w:rsidR="00D27BEA">
        <w:t xml:space="preserve">, une réunion </w:t>
      </w:r>
      <w:r w:rsidR="00BA7729">
        <w:t>d’</w:t>
      </w:r>
      <w:r w:rsidR="00D27BEA">
        <w:t xml:space="preserve">environ trente minutes </w:t>
      </w:r>
      <w:r w:rsidR="00BA7729">
        <w:t xml:space="preserve">est mise en place </w:t>
      </w:r>
      <w:r w:rsidR="00D27BEA">
        <w:t xml:space="preserve">avec l’équipe de développement,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w:t>
      </w:r>
      <w:r w:rsidR="00BA7729">
        <w:t>(</w:t>
      </w:r>
      <w:r w:rsidR="008C05E8">
        <w:t xml:space="preserve">et les </w:t>
      </w:r>
      <w:r w:rsidR="008C05E8" w:rsidRPr="00562EF1">
        <w:rPr>
          <w:b/>
        </w:rPr>
        <w:t>PO</w:t>
      </w:r>
      <w:r w:rsidR="008C05E8">
        <w:t xml:space="preserve"> s’ils sont présents</w:t>
      </w:r>
      <w:r w:rsidR="00BA7729">
        <w:t>)</w:t>
      </w:r>
      <w:r w:rsidR="008C05E8">
        <w:t xml:space="preserve">,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des tests d’acceptance doivent être</w:t>
      </w:r>
      <w:r w:rsidR="00543B46">
        <w:t xml:space="preserve"> validés pour confirmer </w:t>
      </w:r>
      <w:r w:rsidR="00BA7729">
        <w:t>que l’</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BA7729"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xml:space="preserve">, nous avons procédé par un système de </w:t>
      </w:r>
      <w:r w:rsidR="00FB5859">
        <w:lastRenderedPageBreak/>
        <w:t>points : un point correspondait à une demi-journée et sur la totalité des points disponibles</w:t>
      </w:r>
      <w:r w:rsidR="00145EA2">
        <w:t xml:space="preserve"> – </w:t>
      </w:r>
      <w:r w:rsidR="00BB0584">
        <w:t xml:space="preserve">appelée </w:t>
      </w:r>
      <w:r w:rsidR="00145EA2">
        <w:t xml:space="preserve">la </w:t>
      </w:r>
      <w:r w:rsidR="00BB0584">
        <w:rPr>
          <w:b/>
        </w:rPr>
        <w:t>C</w:t>
      </w:r>
      <w:r w:rsidR="00145EA2" w:rsidRPr="00562EF1">
        <w:rPr>
          <w:b/>
        </w:rPr>
        <w:t>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w:t>
      </w:r>
      <w:r w:rsidR="00BA7729">
        <w:t>la</w:t>
      </w:r>
      <w:r w:rsidR="001E2D43">
        <w:t xml:space="preserve">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BA7729">
        <w:t> </w:t>
      </w:r>
    </w:p>
    <w:p w:rsidR="00BA7729" w:rsidRDefault="00BA7729">
      <w:r>
        <w:t>Une fois c</w:t>
      </w:r>
      <w:r w:rsidR="007B3B22">
        <w:t xml:space="preserve">ette </w:t>
      </w:r>
      <w:r>
        <w:rPr>
          <w:b/>
        </w:rPr>
        <w:t xml:space="preserve">vélocité </w:t>
      </w:r>
      <w:r w:rsidR="007B3B22">
        <w:t xml:space="preserve">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de cartes qui suivent </w:t>
      </w:r>
      <w:r>
        <w:t xml:space="preserve">approximativement </w:t>
      </w:r>
      <w:r w:rsidR="007D574F">
        <w:t xml:space="preserve">la suite de </w:t>
      </w:r>
      <w:r w:rsidR="00F37241">
        <w:t>Fibonacci</w:t>
      </w:r>
      <w:r>
        <w:t xml:space="preserve">, </w:t>
      </w:r>
      <w:r w:rsidR="000B4380">
        <w:t>car on peut attribuer un demi-point, 20 au lieu de 21 puis 40 puis 100 pour simplifier les estimations.</w:t>
      </w:r>
      <w:r w:rsidR="00995DB0">
        <w:t xml:space="preserve"> Tout le monde doit s’accorder sur une estimation commune et </w:t>
      </w:r>
      <w:r>
        <w:t>en</w:t>
      </w:r>
      <w:r w:rsidR="00995DB0">
        <w:t xml:space="preserve"> cas </w:t>
      </w:r>
      <w:r>
        <w:t>de</w:t>
      </w:r>
      <w:r w:rsidR="00995DB0">
        <w:t xml:space="preserve"> désaccord, ce sont les personnes ayant opté pour des estimations aux</w:t>
      </w:r>
      <w:r>
        <w:t xml:space="preserve"> extremums qui doivent débattre avec le reste de l’équipe,</w:t>
      </w:r>
      <w:r w:rsidR="00995DB0">
        <w:t xml:space="preserv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Sprint Backlog</w:t>
      </w:r>
      <w:r>
        <w:rPr>
          <w:b/>
        </w:rPr>
        <w:t xml:space="preserve"> </w:t>
      </w:r>
      <w:r>
        <w:t xml:space="preserve">– </w:t>
      </w:r>
      <w:r w:rsidR="00A230BB">
        <w:t xml:space="preserve">c’est-à-dire la liste des </w:t>
      </w:r>
      <w:r w:rsidR="00A230BB">
        <w:rPr>
          <w:b/>
        </w:rPr>
        <w:t xml:space="preserve">User Stories </w:t>
      </w:r>
      <w:r w:rsidR="00A230BB">
        <w:t xml:space="preserve">à réaliser durant le </w:t>
      </w:r>
      <w:r w:rsidR="00A230BB">
        <w:rPr>
          <w:b/>
        </w:rPr>
        <w:t xml:space="preserve">Sprint </w:t>
      </w:r>
      <w:r w:rsidR="00A230BB">
        <w:t xml:space="preserve">– </w:t>
      </w:r>
      <w:r w:rsidR="00530E25">
        <w:t>soit</w:t>
      </w:r>
      <w:r w:rsidR="00A230BB">
        <w:t xml:space="preserve"> cl</w:t>
      </w:r>
      <w:r w:rsidR="00530E25">
        <w:t xml:space="preserve">ôturé : </w:t>
      </w:r>
      <w:r w:rsidR="004725E9">
        <w:t xml:space="preserve">l’équipe </w:t>
      </w:r>
      <w:r>
        <w:t xml:space="preserve">a le choix de s’engager si sa </w:t>
      </w:r>
      <w:r>
        <w:rPr>
          <w:b/>
        </w:rPr>
        <w:t xml:space="preserve">vélocité </w:t>
      </w:r>
      <w:r>
        <w:t xml:space="preserve">le permet. </w:t>
      </w:r>
    </w:p>
    <w:p w:rsidR="00BA7729" w:rsidRDefault="00BA7729"/>
    <w:p w:rsidR="00543B46" w:rsidRDefault="004725E9">
      <w:r>
        <w:t xml:space="preserve"> </w:t>
      </w:r>
      <w:r w:rsidR="00BA7729">
        <w:rPr>
          <w:noProof/>
        </w:rPr>
        <mc:AlternateContent>
          <mc:Choice Requires="wpg">
            <w:drawing>
              <wp:inline distT="0" distB="0" distL="0" distR="0">
                <wp:extent cx="5336170" cy="4510728"/>
                <wp:effectExtent l="0" t="0" r="0" b="4445"/>
                <wp:docPr id="86" name="Groupe 86"/>
                <wp:cNvGraphicFramePr/>
                <a:graphic xmlns:a="http://schemas.openxmlformats.org/drawingml/2006/main">
                  <a:graphicData uri="http://schemas.microsoft.com/office/word/2010/wordprocessingGroup">
                    <wpg:wgp>
                      <wpg:cNvGrpSpPr/>
                      <wpg:grpSpPr>
                        <a:xfrm>
                          <a:off x="0" y="0"/>
                          <a:ext cx="5336170" cy="4510728"/>
                          <a:chOff x="273132" y="1456499"/>
                          <a:chExt cx="5336170" cy="4510728"/>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273132" y="1456499"/>
                            <a:ext cx="2537861" cy="4510728"/>
                          </a:xfrm>
                          <a:prstGeom prst="rect">
                            <a:avLst/>
                          </a:prstGeom>
                          <a:noFill/>
                          <a:ln>
                            <a:noFill/>
                          </a:ln>
                        </pic:spPr>
                      </pic:pic>
                      <wps:wsp>
                        <wps:cNvPr id="85" name="Zone de texte 85"/>
                        <wps:cNvSpPr txBox="1"/>
                        <wps:spPr>
                          <a:xfrm>
                            <a:off x="3549362" y="2520418"/>
                            <a:ext cx="2059940" cy="876300"/>
                          </a:xfrm>
                          <a:prstGeom prst="rect">
                            <a:avLst/>
                          </a:prstGeom>
                          <a:solidFill>
                            <a:prstClr val="white"/>
                          </a:solidFill>
                          <a:ln>
                            <a:noFill/>
                          </a:ln>
                        </wps:spPr>
                        <wps:txbx>
                          <w:txbxContent>
                            <w:p w:rsidR="00327D94" w:rsidRPr="00493549" w:rsidRDefault="00327D94"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C911EC">
                                <w:rPr>
                                  <w:noProof/>
                                </w:rPr>
                                <w:t>49</w:t>
                              </w:r>
                              <w:r>
                                <w:fldChar w:fldCharType="end"/>
                              </w:r>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86" o:spid="_x0000_s1068" style="width:420.15pt;height:355.2pt;mso-position-horizontal-relative:char;mso-position-vertical-relative:line" coordorigin="2731,14564" coordsize="53361,4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">
                <v:shape id="Image 84" o:spid="_x0000_s1069" type="#_x0000_t75" style="position:absolute;left:2731;top:14564;width:25378;height:4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">
                  <v:imagedata r:id="rId82" o:title="Planning poker Android"/>
                </v:shape>
                <v:shape id="Zone de texte 85" o:spid="_x0000_s1070" type="#_x0000_t202" style="position:absolute;left:35493;top:25204;width:2060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327D94" w:rsidRPr="00493549" w:rsidRDefault="00327D94"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C911EC">
                          <w:rPr>
                            <w:noProof/>
                          </w:rPr>
                          <w:t>49</w:t>
                        </w:r>
                        <w:r>
                          <w:fldChar w:fldCharType="end"/>
                        </w:r>
                        <w:r>
                          <w:t xml:space="preserve"> – Application mobile sous Android pour </w:t>
                        </w:r>
                        <w:r>
                          <w:rPr>
                            <w:b/>
                          </w:rPr>
                          <w:t>Planning Poker</w:t>
                        </w:r>
                      </w:p>
                    </w:txbxContent>
                  </v:textbox>
                </v:shape>
                <w10:anchorlock/>
              </v:group>
            </w:pict>
          </mc:Fallback>
        </mc:AlternateContent>
      </w:r>
      <w:r>
        <w:t xml:space="preserve"> </w:t>
      </w:r>
    </w:p>
    <w:p w:rsidR="001F5F14" w:rsidRDefault="001F5F14"/>
    <w:p w:rsidR="001F5F14" w:rsidRDefault="001F5F14"/>
    <w:p w:rsidR="007B2B50" w:rsidRDefault="007B2B50" w:rsidP="007B2B50">
      <w:pPr>
        <w:keepNext/>
      </w:pPr>
      <w:r>
        <w:rPr>
          <w:noProof/>
        </w:rPr>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50</w:t>
      </w:r>
      <w:r w:rsidR="005F7D16">
        <w:fldChar w:fldCharType="end"/>
      </w:r>
      <w:r>
        <w:t xml:space="preserve"> – Conditions du </w:t>
      </w:r>
      <w:r w:rsidRPr="00C416B6">
        <w:rPr>
          <w:b/>
        </w:rPr>
        <w:t>Sprint</w:t>
      </w:r>
      <w:r>
        <w:t xml:space="preserve"> 11</w:t>
      </w:r>
    </w:p>
    <w:p w:rsidR="00BA7729" w:rsidRDefault="009A44C1">
      <w:r>
        <w:tab/>
      </w:r>
      <w:r w:rsidR="00570292">
        <w:t xml:space="preserve">Par exemple, </w:t>
      </w:r>
      <w:r w:rsidR="007C0762">
        <w:t>notre équipe se constituait de cinq</w:t>
      </w:r>
      <w:r w:rsidR="00BA7729">
        <w:t xml:space="preserve"> personnes incluant </w:t>
      </w:r>
      <w:r w:rsidR="00570292">
        <w:t xml:space="preserve">le </w:t>
      </w:r>
      <w:r w:rsidR="00570292" w:rsidRPr="00562EF1">
        <w:rPr>
          <w:b/>
        </w:rPr>
        <w:t>Scrum Master</w:t>
      </w:r>
      <w:r w:rsidR="00BA7729" w:rsidRPr="00BA7729">
        <w:t>. N</w:t>
      </w:r>
      <w:r w:rsidR="00570292">
        <w:t xml:space="preserve">otre </w:t>
      </w:r>
      <w:r w:rsidR="00570292" w:rsidRPr="00562EF1">
        <w:rPr>
          <w:b/>
        </w:rPr>
        <w:t>Sprint</w:t>
      </w:r>
      <w:r w:rsidR="00570292">
        <w:t xml:space="preserve"> se déroulait sur 1</w:t>
      </w:r>
      <w:r w:rsidR="00D81183">
        <w:t>0 jours dans la plupart des cas.</w:t>
      </w:r>
      <w:r w:rsidR="00BA7729">
        <w:t xml:space="preserve"> C</w:t>
      </w:r>
      <w:r w:rsidR="00D81183">
        <w:t xml:space="preserve">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w:t>
      </w:r>
      <w:r w:rsidR="00BA7729">
        <w:t>piloter et tenir</w:t>
      </w:r>
      <w:r w:rsidR="00D81183">
        <w:t xml:space="preserve">.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BA7729">
        <w:t xml:space="preserve">, par exemple en raison </w:t>
      </w:r>
      <w:r w:rsidR="00D81183">
        <w:t>des formations ou des congés s’ils sont connus à l’avance.</w:t>
      </w:r>
      <w:r w:rsidR="00B420DF">
        <w:t xml:space="preserve"> </w:t>
      </w:r>
    </w:p>
    <w:p w:rsidR="00570292" w:rsidRPr="00350312" w:rsidRDefault="00145EA2">
      <w:r>
        <w:t xml:space="preserve">Une fois la </w:t>
      </w:r>
      <w:r w:rsidRPr="00562EF1">
        <w:rPr>
          <w:b/>
        </w:rPr>
        <w:t>capacité du Sprint</w:t>
      </w:r>
      <w:r>
        <w:t xml:space="preserve"> obtenue, le </w:t>
      </w:r>
      <w:r w:rsidRPr="00562EF1">
        <w:rPr>
          <w:b/>
        </w:rPr>
        <w:t>facteur de focalisation</w:t>
      </w:r>
      <w:r>
        <w:t xml:space="preserve"> est fixé en fonction de deux </w:t>
      </w:r>
      <w:r w:rsidR="00BA7729">
        <w:t>cas</w:t>
      </w:r>
      <w:r>
        <w:t xml:space="preserve"> : il dépend du nombre de points réalisés pendant le </w:t>
      </w:r>
      <w:r w:rsidRPr="00562EF1">
        <w:rPr>
          <w:b/>
        </w:rPr>
        <w:t>Sprint</w:t>
      </w:r>
      <w:r>
        <w:t xml:space="preserve"> </w:t>
      </w:r>
      <w:r w:rsidR="00562EF1">
        <w:t>précédent</w:t>
      </w:r>
      <w:r>
        <w:t xml:space="preserve">– une </w:t>
      </w:r>
      <w:r w:rsidRPr="00562EF1">
        <w:rPr>
          <w:b/>
        </w:rPr>
        <w:t>User Story</w:t>
      </w:r>
      <w:r>
        <w:t xml:space="preserve"> incomplète peut être également prise en compte – et </w:t>
      </w:r>
      <w:r w:rsidR="00335062">
        <w:t xml:space="preserve">c’est sur un accord mutuel </w:t>
      </w:r>
      <w:r w:rsidR="009A44C1">
        <w:t xml:space="preserve">entre </w:t>
      </w:r>
      <w:r w:rsidR="00335062" w:rsidRPr="00CA427E">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rsidR="009A44C1">
        <w:t xml:space="preserve">. Par défaut, 0,7 est la valeur de focalisation qui est choisie pour le premier </w:t>
      </w:r>
      <w:r w:rsidR="009A44C1" w:rsidRPr="00562EF1">
        <w:rPr>
          <w:b/>
        </w:rPr>
        <w:t>Sprint</w:t>
      </w:r>
      <w:r w:rsidR="009A44C1">
        <w:t xml:space="preserve"> et peut être amenée à augmenter si et seulement si des </w:t>
      </w:r>
      <w:r w:rsidR="009A44C1" w:rsidRPr="00562EF1">
        <w:rPr>
          <w:b/>
        </w:rPr>
        <w:t>User Stories</w:t>
      </w:r>
      <w:r w:rsidR="009A44C1">
        <w:t xml:space="preserve"> dites « bonus » ont été réalisées ou non.</w:t>
      </w:r>
      <w:r w:rsidR="00B56DD1">
        <w:t xml:space="preserve"> En effet, à chaque début de </w:t>
      </w:r>
      <w:r w:rsidR="00B56DD1" w:rsidRPr="00562EF1">
        <w:rPr>
          <w:b/>
        </w:rPr>
        <w:t>Sprint</w:t>
      </w:r>
      <w:r w:rsidR="00B56DD1">
        <w:t xml:space="preserve"> nous </w:t>
      </w:r>
      <w:r w:rsidR="00B56DD1">
        <w:lastRenderedPageBreak/>
        <w:t xml:space="preserve">prenons l’engagement de réaliser les </w:t>
      </w:r>
      <w:r w:rsidR="00B56DD1" w:rsidRPr="00562EF1">
        <w:rPr>
          <w:b/>
        </w:rPr>
        <w:t>User Stories</w:t>
      </w:r>
      <w:r w:rsidR="00B56DD1">
        <w:t xml:space="preserve"> </w:t>
      </w:r>
      <w:r w:rsidR="00BA7729">
        <w:t>en a</w:t>
      </w:r>
      <w:r w:rsidR="00B56DD1">
        <w:t xml:space="preserve">ccord avec les </w:t>
      </w:r>
      <w:r w:rsidR="00B56DD1" w:rsidRPr="00562EF1">
        <w:rPr>
          <w:b/>
        </w:rPr>
        <w:t>PO</w:t>
      </w:r>
      <w:r w:rsidR="00B56DD1">
        <w:t xml:space="preserve"> et </w:t>
      </w:r>
      <w:r w:rsidR="00B56DD1" w:rsidRPr="00562EF1">
        <w:rPr>
          <w:b/>
        </w:rPr>
        <w:t>PPO</w:t>
      </w:r>
      <w:r w:rsidR="00F63E55">
        <w:rPr>
          <w:b/>
        </w:rPr>
        <w:t xml:space="preserve"> </w:t>
      </w:r>
      <w:r w:rsidR="00F63E55">
        <w:t xml:space="preserve">via le </w:t>
      </w:r>
      <w:r w:rsidR="00F63E55">
        <w:rPr>
          <w:b/>
        </w:rPr>
        <w:t>Planning Poker</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r w:rsidR="00350312">
        <w:t xml:space="preserve"> Le nombre de points à notre disposition pour les </w:t>
      </w:r>
      <w:r w:rsidR="00350312">
        <w:rPr>
          <w:b/>
        </w:rPr>
        <w:t xml:space="preserve">User Stories </w:t>
      </w:r>
      <w:r w:rsidR="00350312">
        <w:t xml:space="preserve">« bonus » vaut pour la moitié de la </w:t>
      </w:r>
      <w:r w:rsidR="00350312">
        <w:rPr>
          <w:b/>
        </w:rPr>
        <w:t>vélocité </w:t>
      </w:r>
      <w:r w:rsidR="00350312">
        <w:t xml:space="preserve">: ici, durant le </w:t>
      </w:r>
      <w:r w:rsidR="00350312">
        <w:rPr>
          <w:b/>
        </w:rPr>
        <w:t xml:space="preserve">Sprint 11, </w:t>
      </w:r>
      <w:r w:rsidR="00350312">
        <w:t xml:space="preserve">nous avions 26 points alloués pour les </w:t>
      </w:r>
      <w:r w:rsidR="00350312">
        <w:rPr>
          <w:b/>
        </w:rPr>
        <w:t>User Stories « </w:t>
      </w:r>
      <w:r w:rsidR="000B2CBD">
        <w:t>bonus »</w:t>
      </w:r>
      <w:r w:rsidR="0020269A">
        <w:t>.</w:t>
      </w:r>
    </w:p>
    <w:p w:rsidR="00E95F1E" w:rsidRDefault="00E31239" w:rsidP="001F5F14">
      <w:pPr>
        <w:keepNext/>
        <w:jc w:val="center"/>
      </w:pPr>
      <w:r>
        <w:rPr>
          <w:noProof/>
          <w:lang w:val="en-GB"/>
        </w:rPr>
        <w:drawing>
          <wp:inline distT="0" distB="0" distL="0" distR="0">
            <wp:extent cx="4660606" cy="6219286"/>
            <wp:effectExtent l="0" t="0" r="6985"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61918" cy="6221037"/>
                    </a:xfrm>
                    <a:prstGeom prst="rect">
                      <a:avLst/>
                    </a:prstGeom>
                    <a:noFill/>
                    <a:ln>
                      <a:noFill/>
                    </a:ln>
                  </pic:spPr>
                </pic:pic>
              </a:graphicData>
            </a:graphic>
          </wp:inline>
        </w:drawing>
      </w:r>
    </w:p>
    <w:p w:rsidR="00930A7F" w:rsidRPr="006A37F0" w:rsidRDefault="00E95F1E" w:rsidP="00E95F1E">
      <w:pPr>
        <w:pStyle w:val="Lgende"/>
        <w:jc w:val="both"/>
      </w:pPr>
      <w:r>
        <w:t xml:space="preserve">Figure </w:t>
      </w:r>
      <w:r w:rsidR="005F7D16">
        <w:fldChar w:fldCharType="begin"/>
      </w:r>
      <w:r w:rsidR="005F7D16">
        <w:instrText xml:space="preserve"> SEQ Figure \* ARABIC </w:instrText>
      </w:r>
      <w:r w:rsidR="005F7D16">
        <w:fldChar w:fldCharType="separate"/>
      </w:r>
      <w:r w:rsidR="00C911EC">
        <w:rPr>
          <w:noProof/>
        </w:rPr>
        <w:t>51</w:t>
      </w:r>
      <w:r w:rsidR="005F7D16">
        <w:fldChar w:fldCharType="end"/>
      </w:r>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w:t>
      </w:r>
      <w:r w:rsidR="005A1D1B">
        <w:t xml:space="preserve"> toute l’équipe pour que chaque personne </w:t>
      </w:r>
      <w:r w:rsidR="00F22C2D">
        <w:t>puisse se rendre compte de l’avancement du projet</w:t>
      </w:r>
      <w:r w:rsidR="005A1D1B">
        <w:t xml:space="preserve"> et</w:t>
      </w:r>
      <w:r w:rsidR="00F22C2D">
        <w:t xml:space="preserve"> de </w:t>
      </w:r>
      <w:r w:rsidR="005A1D1B">
        <w:t>ses</w:t>
      </w:r>
      <w:r w:rsidR="00F22C2D">
        <w:t xml:space="preserve"> tâches.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5A1D1B">
      <w:pPr>
        <w:keepNext/>
        <w:jc w:val="center"/>
      </w:pPr>
      <w:r>
        <w:rPr>
          <w:noProof/>
        </w:rPr>
        <w:drawing>
          <wp:inline distT="0" distB="0" distL="0" distR="0" wp14:anchorId="3972A3B8" wp14:editId="7DFFA148">
            <wp:extent cx="3897504" cy="5200973"/>
            <wp:effectExtent l="0" t="0" r="8255"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9433" cy="5203547"/>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rsidR="005F7D16">
        <w:rPr>
          <w:lang w:val="en-GB"/>
        </w:rPr>
        <w:fldChar w:fldCharType="begin"/>
      </w:r>
      <w:r w:rsidR="005F7D16">
        <w:rPr>
          <w:lang w:val="en-GB"/>
        </w:rPr>
        <w:instrText xml:space="preserve"> SEQ Figure \* ARABIC </w:instrText>
      </w:r>
      <w:r w:rsidR="005F7D16">
        <w:rPr>
          <w:lang w:val="en-GB"/>
        </w:rPr>
        <w:fldChar w:fldCharType="separate"/>
      </w:r>
      <w:r w:rsidR="00C911EC">
        <w:rPr>
          <w:noProof/>
          <w:lang w:val="en-GB"/>
        </w:rPr>
        <w:t>52</w:t>
      </w:r>
      <w:r w:rsidR="005F7D16">
        <w:rPr>
          <w:lang w:val="en-GB"/>
        </w:rP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562EF1" w:rsidRDefault="00C90D2D">
      <w:r w:rsidRPr="00402164">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w:t>
      </w:r>
      <w:r w:rsidR="00A929FD">
        <w:t>(</w:t>
      </w:r>
      <w:r>
        <w:t>si une tâche prend</w:t>
      </w:r>
      <w:r w:rsidR="00534092">
        <w:t xml:space="preserve"> plus de temps que prévu </w:t>
      </w:r>
      <w:r w:rsidR="00A929FD">
        <w:t>)</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nous traçons par le bas les points bonus</w:t>
      </w:r>
      <w:r w:rsidR="00A929FD">
        <w:t>.</w:t>
      </w:r>
      <w:r w:rsidR="00A4098C">
        <w:t xml:space="preserve"> </w:t>
      </w:r>
    </w:p>
    <w:p w:rsidR="00A929FD" w:rsidRDefault="00A4098C">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conclut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proposé</w:t>
      </w:r>
      <w:r w:rsidR="00A929FD">
        <w:t>s</w:t>
      </w:r>
      <w:r w:rsidR="00B00573">
        <w:t>. Le point le plus important est l’exposé des fonctionnalités implémentées à travers une démonstration : de manière générale</w:t>
      </w:r>
      <w:r w:rsidR="00A929FD">
        <w:t>,</w:t>
      </w:r>
      <w:r w:rsidR="00B00573">
        <w:t xml:space="preserv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Sprint</w:t>
      </w:r>
      <w:r w:rsidR="00B00573" w:rsidRPr="00A929FD">
        <w:t xml:space="preserve">. </w:t>
      </w:r>
    </w:p>
    <w:p w:rsidR="008E3789" w:rsidRPr="00391554" w:rsidRDefault="00A929FD" w:rsidP="00A929FD">
      <w:pPr>
        <w:ind w:firstLine="720"/>
        <w:rPr>
          <w:b/>
        </w:rPr>
      </w:pPr>
      <w:r w:rsidRPr="00A929FD">
        <w:t>Ensuite on met</w:t>
      </w:r>
      <w:r w:rsidR="00B00573">
        <w:t xml:space="preserve"> en place le </w:t>
      </w:r>
      <w:r w:rsidR="00B00573">
        <w:rPr>
          <w:b/>
        </w:rPr>
        <w:t xml:space="preserve">Sprint Retro </w:t>
      </w:r>
      <w:r>
        <w:t>pour</w:t>
      </w:r>
      <w:r w:rsidR="00B00573">
        <w:t xml:space="preserve"> faire </w:t>
      </w:r>
      <w:r w:rsidR="008E3789">
        <w:t>un point avec tous l</w:t>
      </w:r>
      <w:r>
        <w:t>es membres du projet</w:t>
      </w:r>
      <w:r w:rsidR="008E3789">
        <w:t xml:space="preserve"> dans le cadre de l’amélioration continue</w:t>
      </w:r>
      <w:r w:rsidR="008E3789" w:rsidRPr="00A929FD">
        <w:t>.</w:t>
      </w:r>
      <w:r>
        <w:rPr>
          <w:b/>
        </w:rPr>
        <w:t xml:space="preserve"> </w:t>
      </w:r>
      <w:r w:rsidR="008E3789">
        <w:t xml:space="preserve">Le </w:t>
      </w:r>
      <w:r w:rsidR="008E3789">
        <w:rPr>
          <w:b/>
        </w:rPr>
        <w:t>Sprint Retro</w:t>
      </w:r>
      <w:r w:rsidR="008E3789">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w:t>
      </w:r>
      <w:r>
        <w:t>,</w:t>
      </w:r>
      <w:r w:rsidR="00820D4C">
        <w:t xml:space="preserve"> pour </w:t>
      </w:r>
      <w:r>
        <w:t xml:space="preserve">aider à </w:t>
      </w:r>
      <w:r w:rsidR="00820D4C">
        <w:t>progresser dans les prochaines itérations.</w:t>
      </w:r>
      <w:r w:rsidR="00391554">
        <w:t xml:space="preserve"> A ce stade, nous réitérons sur les différent</w:t>
      </w:r>
      <w:r>
        <w:t>e</w:t>
      </w:r>
      <w:r w:rsidR="00391554">
        <w:t xml:space="preserve">s </w:t>
      </w:r>
      <w:r>
        <w:t>actions</w:t>
      </w:r>
      <w:r w:rsidR="00391554">
        <w:t xml:space="preserve"> détaillé</w:t>
      </w:r>
      <w:r>
        <w:t>e</w:t>
      </w:r>
      <w:r w:rsidR="00391554">
        <w:t xml:space="preserve">s ci-dessus et nous entamons un nouveau </w:t>
      </w:r>
      <w:r w:rsidR="00391554">
        <w:rPr>
          <w:b/>
        </w:rPr>
        <w:t>Sprint.</w:t>
      </w:r>
    </w:p>
    <w:p w:rsidR="00ED77AF" w:rsidRDefault="00ED77AF" w:rsidP="00ED77AF">
      <w:r>
        <w:tab/>
        <w:t>VISEO Technologies propose à ses collaborateurs de suivre des formations</w:t>
      </w:r>
      <w:r w:rsidR="00E2100A">
        <w:t xml:space="preserve">, généralement </w:t>
      </w:r>
      <w:r>
        <w:t>pour répondre à des besoins ponctuels mais elles sont accessibles pour tous. Les sujets sont choisis de</w:t>
      </w:r>
      <w:r w:rsidR="00E2100A">
        <w:t xml:space="preserve"> tel sorte</w:t>
      </w:r>
      <w:r>
        <w:t xml:space="preserve"> que les collaborateurs acquièrent des notions pertinentes, pour répondre aux besoins du marché et qu'il y ait un intérêt personnel pour celui ou celle qui se sert de ces technologies. Le fait </w:t>
      </w:r>
      <w:r w:rsidR="00E2100A">
        <w:t xml:space="preserve">les formations soient menées par les collaborateurs eux-mêmes montre la confiance de l’entreprise envers ses collaborateurs et la qualité de l’accompagnement de l’entreprise dans </w:t>
      </w:r>
      <w:r>
        <w:t>leur</w:t>
      </w:r>
      <w:r w:rsidR="00E2100A">
        <w:t>s</w:t>
      </w:r>
      <w:r>
        <w:t xml:space="preserve"> parcours professionnel</w:t>
      </w:r>
      <w:r w:rsidR="00E2100A">
        <w:t>s</w:t>
      </w:r>
      <w:r>
        <w:t>.</w:t>
      </w:r>
    </w:p>
    <w:p w:rsidR="00ED77AF" w:rsidRDefault="00ED77AF" w:rsidP="00ED77AF">
      <w:r>
        <w:tab/>
        <w:t xml:space="preserve">On peut rebondir sur les </w:t>
      </w:r>
      <w:r w:rsidRPr="00690979">
        <w:rPr>
          <w:b/>
        </w:rPr>
        <w:t>BBL</w:t>
      </w:r>
      <w:r>
        <w:t xml:space="preserve"> "</w:t>
      </w:r>
      <w:r w:rsidRPr="00E24A22">
        <w:rPr>
          <w:b/>
        </w:rPr>
        <w:t>Brown Bag Lunch</w:t>
      </w:r>
      <w:r>
        <w:t xml:space="preserve">" ou ateliers menés au sein de VISEO Technologies qui se déroulent durant la pause déjeuner : les sujets abordés peuvent être diverses et variés mais on ne cherche pas à former les personnes dans </w:t>
      </w:r>
      <w:r>
        <w:lastRenderedPageBreak/>
        <w:t xml:space="preserve">l'absolu. C'est une manière de toucher à de nombreux domaines, autour d'un repas convivial avec d'autres personnes sur </w:t>
      </w:r>
      <w:r w:rsidR="00E24A22">
        <w:t>des thématiques intéressantes. De plus</w:t>
      </w:r>
      <w:r>
        <w:t>, des évènements</w:t>
      </w:r>
      <w:r w:rsidR="00E24A22">
        <w:t>, appelés les "Refresh", sont</w:t>
      </w:r>
      <w:r>
        <w:t xml:space="preserve"> organisés par le personnel de l'entreprise</w:t>
      </w:r>
      <w:r w:rsidR="00E24A22">
        <w:t xml:space="preserve"> pour garder un esprit de cohésion même en dehors de l'entreprise.</w:t>
      </w:r>
    </w:p>
    <w:p w:rsidR="00397A1B" w:rsidRDefault="00ED77AF" w:rsidP="00ED77AF">
      <w:r>
        <w:tab/>
        <w:t>Un des aspects important</w:t>
      </w:r>
      <w:r w:rsidR="003A6105">
        <w:t>s</w:t>
      </w:r>
      <w:r>
        <w:t xml:space="preserve"> chez VISEO Technologies</w:t>
      </w:r>
      <w:r w:rsidR="003A6105">
        <w:t xml:space="preserve"> est qu'on soit intégré dès notre premier jour avec les </w:t>
      </w:r>
      <w:r>
        <w:t>stagiaires</w:t>
      </w:r>
      <w:r w:rsidR="00B845FA">
        <w:t xml:space="preserve"> sans pression </w:t>
      </w:r>
      <w:r w:rsidR="003A6105">
        <w:t>et</w:t>
      </w:r>
      <w:r w:rsidR="00B845FA">
        <w:t xml:space="preserve"> avec une assez grande liberté. Le fait de débuter son projet </w:t>
      </w:r>
      <w:r w:rsidR="003A6105">
        <w:t>dans une équipe de stagiaires et</w:t>
      </w:r>
      <w:r w:rsidR="00692D84">
        <w:t xml:space="preserve"> avec d’autres équipes composées majoritairement de stagiaires,</w:t>
      </w:r>
      <w:r w:rsidR="00B845FA">
        <w:t xml:space="preserve"> a été un </w:t>
      </w:r>
      <w:r w:rsidR="003A6105">
        <w:t>challenge avec</w:t>
      </w:r>
      <w:r w:rsidR="00B845FA">
        <w:t xml:space="preserve"> </w:t>
      </w:r>
      <w:r w:rsidR="00692D84">
        <w:t xml:space="preserve">une intégration </w:t>
      </w:r>
      <w:r w:rsidR="003A6105">
        <w:t>particulière</w:t>
      </w:r>
      <w:r w:rsidR="00692D84">
        <w:t xml:space="preserve"> dans une nouvelle entreprise, </w:t>
      </w:r>
      <w:r w:rsidR="003A6105">
        <w:t xml:space="preserve">étant donné que la majorité se présentait sans </w:t>
      </w:r>
      <w:r w:rsidR="00692D84">
        <w:t>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w:t>
      </w:r>
      <w:r w:rsidR="003A6105">
        <w:t>ces occasions permettaient</w:t>
      </w:r>
      <w:r w:rsidR="005B00C2">
        <w:t xml:space="preserve"> de </w:t>
      </w:r>
      <w:r w:rsidR="003A6105">
        <w:t>nous connaître</w:t>
      </w:r>
      <w:r w:rsidR="005B00C2">
        <w:t xml:space="preserve">, </w:t>
      </w:r>
      <w:r w:rsidR="003A6105">
        <w:t>d’</w:t>
      </w:r>
      <w:r w:rsidR="005B00C2">
        <w:t xml:space="preserve">apercevoir les travaux effectués, </w:t>
      </w:r>
      <w:r w:rsidR="003A6105">
        <w:t xml:space="preserve">de </w:t>
      </w:r>
      <w:r w:rsidR="005B00C2">
        <w:t>découvrir des nouveautés et</w:t>
      </w:r>
      <w:r w:rsidR="003A6105">
        <w:t xml:space="preserve"> de</w:t>
      </w:r>
      <w:r w:rsidR="005B00C2">
        <w:t xml:space="preserve"> se rendre compte </w:t>
      </w:r>
      <w:r w:rsidR="003A6105">
        <w:t xml:space="preserve">qu’avec l’esprit d’équipe, </w:t>
      </w:r>
      <w:r w:rsidR="005B00C2">
        <w:t>tout l</w:t>
      </w:r>
      <w:r w:rsidR="003A6105">
        <w:t>e monde était capable d’avancer.</w:t>
      </w:r>
      <w:r w:rsidR="005B00C2">
        <w:t xml:space="preserve"> </w:t>
      </w:r>
    </w:p>
    <w:p w:rsidR="000D3E7C" w:rsidRDefault="00397A1B" w:rsidP="00ED77AF">
      <w:r>
        <w:tab/>
      </w:r>
      <w:r w:rsidRPr="00397A1B">
        <w:t>Par la suite, une plateforme a été établie pour mettre en valeur les activités au sein de VISEO Technologies. Elle regroupe de nombreux projets qui mettent en avant les expertises du groupe VISEO dans les nouvelles technologies : un des projets phares, nommé Postitron</w:t>
      </w:r>
      <w:r w:rsidR="00270BC4">
        <w:t>,</w:t>
      </w:r>
      <w:r w:rsidRPr="00397A1B">
        <w:t xml:space="preserve"> utilise les technologies de la réalité augmentée </w:t>
      </w:r>
      <w:r w:rsidR="00631E96">
        <w:t>et de la réalité virtuelle pour permettre notamment à une équipe d’utiliser un support virtuel en plu</w:t>
      </w:r>
      <w:r w:rsidR="00270BC4">
        <w:t>s du support informatique qu’</w:t>
      </w:r>
      <w:r w:rsidR="00631E96">
        <w:t xml:space="preserve">on peut trouver avec Trello ou Jira. Ce projet se base sur le Hololens </w:t>
      </w:r>
      <w:r w:rsidR="00270BC4">
        <w:t>permettant</w:t>
      </w:r>
      <w:r w:rsidR="00631E96">
        <w:t xml:space="preserve"> d’ajouter, d’éditer, de supprimer et de manipuler des post</w:t>
      </w:r>
      <w:r w:rsidR="00515160">
        <w:t>-</w:t>
      </w:r>
      <w:r w:rsidR="00631E96">
        <w:t xml:space="preserve">it sur un tableau virtuel comme dans la réalité : toute personne peut </w:t>
      </w:r>
      <w:r w:rsidR="00515160">
        <w:t>visualiser</w:t>
      </w:r>
      <w:r w:rsidR="00631E96">
        <w:t xml:space="preserve"> les modifications du tableau virtuel en temps réel et le tableau virtuel peut se synchroniser avec une application Trello ou Jira pour continuer à utiliser le support informatique dès que nécessaire.</w:t>
      </w:r>
      <w:r w:rsidR="00B73383">
        <w:t xml:space="preserve"> </w:t>
      </w:r>
    </w:p>
    <w:p w:rsidR="00E00989" w:rsidRDefault="00B73383" w:rsidP="00ED77AF">
      <w:r>
        <w:t xml:space="preserve">A l’initiative de Wafa SALANDRE et Julien BORDENEUVE, nous avons eu la possibilité d’établir un podcast pour mettre en valeur notre projet </w:t>
      </w:r>
      <w:r w:rsidR="000D3E7C">
        <w:t>et</w:t>
      </w:r>
      <w:r>
        <w:t xml:space="preserve"> parler de notre ressenti </w:t>
      </w:r>
      <w:r w:rsidR="000D3E7C">
        <w:t xml:space="preserve">sur </w:t>
      </w:r>
      <w:r>
        <w:t>l’intégralité du stage. Non seulement cela apporte une couverture de l’activité au sein de VISEO Technologies</w:t>
      </w:r>
      <w:r w:rsidR="000D3E7C">
        <w:t>,</w:t>
      </w:r>
      <w:r>
        <w:t xml:space="preserve"> mais cela permet à chaque collaborateur de se rendre compte des nouvelles idées qui sont</w:t>
      </w:r>
      <w:r w:rsidR="00E00989">
        <w:t xml:space="preserve"> explorées</w:t>
      </w:r>
      <w:r w:rsidR="000D3E7C">
        <w:t xml:space="preserve"> au fil du temps</w:t>
      </w:r>
      <w:r w:rsidR="00E00989">
        <w:t>.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 xml:space="preserve">avec </w:t>
      </w:r>
      <w:r w:rsidR="000D3E7C">
        <w:t>s</w:t>
      </w:r>
      <w:r w:rsidR="00C32159">
        <w:t xml:space="preserve">es collaborateurs et </w:t>
      </w:r>
      <w:r w:rsidR="000D3E7C">
        <w:t>garantir</w:t>
      </w:r>
      <w:r w:rsidR="004453CF">
        <w:t xml:space="preserve"> leur</w:t>
      </w:r>
      <w:r w:rsidR="000D3E7C">
        <w:t>s</w:t>
      </w:r>
      <w:r w:rsidR="004453CF">
        <w:t xml:space="preserve"> performance</w:t>
      </w:r>
      <w:r w:rsidR="000D3E7C">
        <w:t>s</w:t>
      </w:r>
      <w:r w:rsidR="004453CF">
        <w:t xml:space="preserve">, mais </w:t>
      </w:r>
      <w:r w:rsidR="00143DA4">
        <w:t xml:space="preserve">il considère </w:t>
      </w:r>
      <w:r w:rsidR="004453CF">
        <w:t xml:space="preserve">aussi </w:t>
      </w:r>
      <w:r w:rsidR="00D767E6">
        <w:t>leurs</w:t>
      </w:r>
      <w:r w:rsidR="004453CF">
        <w:t xml:space="preserve"> envies ou souhaits en les </w:t>
      </w:r>
      <w:r w:rsidR="004453CF">
        <w:lastRenderedPageBreak/>
        <w:t>faisant remonter aux Practice Manager</w:t>
      </w:r>
      <w:r w:rsidR="00143DA4">
        <w:t>s</w:t>
      </w:r>
      <w:r w:rsidR="004453CF">
        <w:t xml:space="preserve"> ou aux ressources humaines</w:t>
      </w:r>
      <w:r w:rsidR="00EE50D7">
        <w:t>.</w:t>
      </w:r>
      <w:r w:rsidR="00AE0F9D">
        <w:t xml:space="preserve"> Il assure un encadrement particulier </w:t>
      </w:r>
      <w:r w:rsidR="000C6376">
        <w:t>et apporte des conseils</w:t>
      </w:r>
      <w:r w:rsidR="00143DA4">
        <w:t xml:space="preserve"> de qualité</w:t>
      </w:r>
      <w:r w:rsidR="000C6376">
        <w:t xml:space="preserve"> pour chaque collaborateur</w:t>
      </w:r>
      <w:r w:rsidR="00143DA4">
        <w:t>.</w:t>
      </w:r>
      <w:r w:rsidR="00AE0F9D">
        <w:t xml:space="preserve"> Le mentor a également comme rôle de définir les objectifs communs avec ses collaborateurs et d’évaluer leurs compétences pour l’entretien annuel d’évaluation</w:t>
      </w:r>
      <w:r w:rsidR="00143DA4">
        <w:t>. U</w:t>
      </w:r>
      <w:r w:rsidR="000C6376">
        <w:t xml:space="preserve">n entretien </w:t>
      </w:r>
      <w:r w:rsidR="00143DA4">
        <w:t xml:space="preserve">est également effectué </w:t>
      </w:r>
      <w:r w:rsidR="000C6376">
        <w:t xml:space="preserve">en milieu d’année </w:t>
      </w:r>
      <w:r w:rsidR="00143DA4">
        <w:t>servant</w:t>
      </w:r>
      <w:r w:rsidR="000C6376">
        <w:t xml:space="preserve"> de point de repère à l’entretien annuel d’évaluation pour déterminer </w:t>
      </w:r>
      <w:r w:rsidR="00143DA4">
        <w:t xml:space="preserve">une progression ou </w:t>
      </w:r>
      <w:r w:rsidR="000C6376">
        <w:t xml:space="preserve">autres aspects </w:t>
      </w:r>
      <w:r w:rsidR="00070CD7">
        <w:t>qui valent d’être revus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666A2">
      <w:pPr>
        <w:pStyle w:val="Titre1"/>
        <w:numPr>
          <w:ilvl w:val="0"/>
          <w:numId w:val="31"/>
        </w:numPr>
      </w:pPr>
      <w:bookmarkStart w:id="107" w:name="_Toc491097390"/>
      <w:bookmarkStart w:id="108" w:name="_Toc491181764"/>
      <w:r>
        <w:lastRenderedPageBreak/>
        <w:t>Dimensions développement durable et responsabilité sociale et sociétale</w:t>
      </w:r>
      <w:bookmarkEnd w:id="107"/>
      <w:bookmarkEnd w:id="108"/>
    </w:p>
    <w:p w:rsidR="005C66CB" w:rsidRPr="002144D6" w:rsidRDefault="000C6893" w:rsidP="00E02D60">
      <w:pPr>
        <w:pStyle w:val="Titre2"/>
        <w:numPr>
          <w:ilvl w:val="0"/>
          <w:numId w:val="20"/>
        </w:numPr>
      </w:pPr>
      <w:bookmarkStart w:id="109" w:name="_Toc491097391"/>
      <w:bookmarkStart w:id="110" w:name="_Toc491181765"/>
      <w:r>
        <w:t>Environnement</w:t>
      </w:r>
      <w:bookmarkEnd w:id="109"/>
      <w:bookmarkEnd w:id="110"/>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bookmarkStart w:id="111" w:name="_Ref491155112"/>
      <w:r w:rsidR="00A55CB0">
        <w:rPr>
          <w:rStyle w:val="Appelnotedebasdep"/>
        </w:rPr>
        <w:footnoteReference w:id="31"/>
      </w:r>
      <w:bookmarkEnd w:id="111"/>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112" w:name="_Toc491097392"/>
      <w:bookmarkStart w:id="113" w:name="_Toc491181766"/>
      <w:r>
        <w:t>S</w:t>
      </w:r>
      <w:r w:rsidR="008459E1">
        <w:t>ocial</w:t>
      </w:r>
      <w:bookmarkEnd w:id="112"/>
      <w:bookmarkEnd w:id="113"/>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1072"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87">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3120"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3360"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90">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5168"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6192"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bookmarkStart w:id="114" w:name="_Ref491155134"/>
      <w:r w:rsidR="00C75964">
        <w:rPr>
          <w:rStyle w:val="Appelnotedebasdep"/>
          <w:noProof/>
        </w:rPr>
        <w:footnoteReference w:id="32"/>
      </w:r>
      <w:bookmarkEnd w:id="114"/>
      <w:r>
        <w:rPr>
          <w:noProof/>
        </w:rPr>
        <w:t>.</w:t>
      </w:r>
      <w:r w:rsidR="00614B8A">
        <w:br w:type="page"/>
      </w:r>
    </w:p>
    <w:p w:rsidR="00150CF8" w:rsidRDefault="00150CF8" w:rsidP="00176D69">
      <w:pPr>
        <w:pStyle w:val="Titre1"/>
        <w:numPr>
          <w:ilvl w:val="0"/>
          <w:numId w:val="31"/>
        </w:numPr>
      </w:pPr>
      <w:bookmarkStart w:id="115" w:name="_Toc491097393"/>
      <w:bookmarkStart w:id="116" w:name="_Toc491181767"/>
      <w:r>
        <w:lastRenderedPageBreak/>
        <w:t>Bilan</w:t>
      </w:r>
      <w:bookmarkStart w:id="117" w:name="_GoBack"/>
      <w:bookmarkEnd w:id="115"/>
      <w:bookmarkEnd w:id="116"/>
      <w:bookmarkEnd w:id="117"/>
    </w:p>
    <w:p w:rsidR="00BD443B" w:rsidRDefault="00BD443B">
      <w:r>
        <w:tab/>
        <w:t xml:space="preserve">Ce stage à VISEO Technologies m’a beaucoup apporté sur les aspects humains et </w:t>
      </w:r>
      <w:r w:rsidR="003D0B20">
        <w:t>techniques, d’autant</w:t>
      </w:r>
      <w:r>
        <w:t xml:space="preserve"> plus qu’il s’agit de ma première réelle expérience dans une ESN, avec des conditions qui s’apprêtent au métier d’ingénieur. </w:t>
      </w:r>
    </w:p>
    <w:p w:rsidR="008F75D4" w:rsidRDefault="00D61EAC">
      <w:r>
        <w:t>Mon intégration s’est déroulée très facilement, la dynamique au sein des projets réalisés par tous les stagiaires est restée positive tout le long du stage</w:t>
      </w:r>
      <w:r w:rsidR="00241BEA">
        <w:t xml:space="preserve">. Par ailleurs, </w:t>
      </w:r>
      <w:r>
        <w:t>j’ai su m’adapter à mon nouvel environnemen</w:t>
      </w:r>
      <w:r w:rsidR="00241BEA">
        <w:t>t sur un projet complexe</w:t>
      </w:r>
      <w:r>
        <w:t xml:space="preserve"> présentant des difficultés que j’ai su surmonter et également </w:t>
      </w:r>
      <w:r w:rsidR="00241BEA">
        <w:t xml:space="preserve">j’ai pu </w:t>
      </w:r>
      <w:r>
        <w:t xml:space="preserve">développer mes compétences en tant que futur ingénieur. </w:t>
      </w:r>
    </w:p>
    <w:p w:rsidR="00BD443B" w:rsidRDefault="00D61EAC">
      <w:r>
        <w:t>Le c</w:t>
      </w:r>
      <w:r w:rsidR="00F80A57">
        <w:t>ôté humain du projet, ainsi que l’ambiance de l’entreprise ont</w:t>
      </w:r>
      <w:r>
        <w:t xml:space="preserve"> été également source</w:t>
      </w:r>
      <w:r w:rsidR="00241BEA">
        <w:t>s</w:t>
      </w:r>
      <w:r>
        <w:t xml:space="preserve"> de motivation personnelle dans mon implication au sein de VISEO Technologies et cela me conforte </w:t>
      </w:r>
      <w:r w:rsidR="00241BEA">
        <w:t>sur</w:t>
      </w:r>
      <w:r>
        <w:t xml:space="preserve"> ma décision d’avoir choisi VISEO Technologies pour effectuer mon stage de fin d’études.</w:t>
      </w:r>
    </w:p>
    <w:p w:rsidR="006C5BE1" w:rsidRDefault="00D61EAC">
      <w:r>
        <w:t xml:space="preserve">Je pense que le projet I-Learning a le potentiel de former </w:t>
      </w:r>
      <w:r w:rsidR="00241BEA">
        <w:t>les</w:t>
      </w:r>
      <w:r>
        <w:t xml:space="preserve"> futurs collaborateurs de l’entreprise, tant pour les problématiques rencontrées que la complexité du sujet ainsi que dans la gestion des crises : c’était un exemple concret de projet récupéré d’un ancien groupe de stagiaires qui présentait des failles que notre équipe a en partie r</w:t>
      </w:r>
      <w:r w:rsidR="00241BEA">
        <w:t>ésolues</w:t>
      </w:r>
      <w:r>
        <w:t>.</w:t>
      </w:r>
    </w:p>
    <w:p w:rsidR="00D61EAC" w:rsidRDefault="00241BEA">
      <w:r>
        <w:t xml:space="preserve">A </w:t>
      </w:r>
      <w:r w:rsidR="00D61EAC">
        <w:t xml:space="preserve">l’heure actuelle, l’expérience en entreprise sera probablement différente de celle de mon équipe car nous avons tenu à rendre </w:t>
      </w:r>
      <w:r>
        <w:t>un</w:t>
      </w:r>
      <w:r w:rsidR="00D61EAC">
        <w:t xml:space="preserve"> projet </w:t>
      </w:r>
      <w:r>
        <w:t xml:space="preserve">qui soit </w:t>
      </w:r>
      <w:r w:rsidR="00D61EAC">
        <w:t>plus facile à maintenir et à évoluer que précédemment</w:t>
      </w:r>
      <w:r w:rsidR="00F80A57">
        <w:t>. Mais il n’est pas exempt de toute erreur de conception.</w:t>
      </w:r>
    </w:p>
    <w:p w:rsidR="00F80A57" w:rsidRPr="00690979" w:rsidRDefault="00F80A57">
      <w:r>
        <w:t>Ce sera l’occasion pour le projet I-Learning de prendre plus de valeur, d’explorer de nouvelles possibilités, de nouveaux jeux, d’être mis en production pour évaluer l’impact d’une plateforme de « Serious Games » en interne.</w:t>
      </w:r>
      <w:r w:rsidR="00690979">
        <w:t xml:space="preserve"> Il est fort probable que le projet puisse s’intégrer dans le suivi des collaborateurs, notamment durant les formations ou les </w:t>
      </w:r>
      <w:r w:rsidR="00690979">
        <w:rPr>
          <w:b/>
        </w:rPr>
        <w:t>BBL</w:t>
      </w:r>
      <w:r w:rsidR="00690979">
        <w:t xml:space="preserve"> car c’est une approche qui améliorera la qualité des ateliers.</w:t>
      </w:r>
    </w:p>
    <w:p w:rsidR="00AD1D81" w:rsidRDefault="0064457F">
      <w:r>
        <w:tab/>
        <w:t xml:space="preserve">Par rapport à mon projet professionnel initial, mon expérience </w:t>
      </w:r>
      <w:r w:rsidR="00241BEA">
        <w:t>au sein de</w:t>
      </w:r>
      <w:r>
        <w:t xml:space="preserve"> VISEO Technologies m’a conforté sur mes désirs d’inventer et de travailler sur des problématiques complexes. Je m’étais intéressé aux méthodes agiles à travers deux de mes projets durant mon cursus à l’ESIEA et le fait d’avoir </w:t>
      </w:r>
      <w:r w:rsidR="006E6CC6">
        <w:t>eu l’occasion de l’expérimenter dans les conditions réelles</w:t>
      </w:r>
      <w:r w:rsidR="00690979">
        <w:t xml:space="preserve"> a totalement changé </w:t>
      </w:r>
      <w:r w:rsidR="00477BFE">
        <w:t xml:space="preserve">ma vision des travaux en équipe. </w:t>
      </w:r>
    </w:p>
    <w:p w:rsidR="00516D40" w:rsidRDefault="00241BEA" w:rsidP="00516D40">
      <w:r>
        <w:t>En poursuivant</w:t>
      </w:r>
      <w:r w:rsidR="007907D5">
        <w:t xml:space="preserve"> ma carrière professionnelle </w:t>
      </w:r>
      <w:r>
        <w:t>au sein de</w:t>
      </w:r>
      <w:r w:rsidR="007907D5">
        <w:t xml:space="preserve"> VISEO Technologies, </w:t>
      </w:r>
      <w:r>
        <w:t xml:space="preserve">j’espère pouvoir </w:t>
      </w:r>
      <w:r w:rsidR="007907D5">
        <w:t xml:space="preserve">continuer à travailler sur des sujets transverses et complexes et relater </w:t>
      </w:r>
      <w:r w:rsidR="00344482">
        <w:t xml:space="preserve">de </w:t>
      </w:r>
      <w:r w:rsidR="007907D5">
        <w:t>mon expérience de stage s</w:t>
      </w:r>
      <w:r w:rsidR="00516D40">
        <w:t xml:space="preserve">oit aux futurs stagiaires qui </w:t>
      </w:r>
      <w:r w:rsidR="007907D5">
        <w:t xml:space="preserve">intègreront </w:t>
      </w:r>
      <w:r w:rsidR="00516D40">
        <w:t>VISEO</w:t>
      </w:r>
      <w:r w:rsidR="007907D5">
        <w:t>, soit dans une plus grande mesure, c’est-à-dire au sein de l’ESIEA pour partager mon ressenti du stage</w:t>
      </w:r>
      <w:r w:rsidR="00344482">
        <w:t xml:space="preserve"> de fin d’études.</w:t>
      </w:r>
      <w:r w:rsidR="00516D40">
        <w:t xml:space="preserve"> A l’avenir, j’espère avoir l’opportunité de faire face à de nouveaux défis, notamment sur des sujets peu communs voire disruptifs comme la blockchain.</w:t>
      </w:r>
    </w:p>
    <w:p w:rsidR="0064457F" w:rsidRDefault="0064457F"/>
    <w:p w:rsidR="00352A44" w:rsidRDefault="00352A44">
      <w:r>
        <w:tab/>
      </w:r>
      <w:r w:rsidR="00516D40">
        <w:t xml:space="preserve">Grâce au cursus à l’ESIEA, </w:t>
      </w:r>
      <w:r>
        <w:t>j</w:t>
      </w:r>
      <w:r w:rsidR="00516D40">
        <w:t>’ai appris à</w:t>
      </w:r>
      <w:r>
        <w:t xml:space="preserve"> m’adapter sur différentes technologies, </w:t>
      </w:r>
      <w:r w:rsidR="00516D40">
        <w:t xml:space="preserve">à </w:t>
      </w:r>
      <w:r>
        <w:t>m’approprier des conte</w:t>
      </w:r>
      <w:r w:rsidR="00516D40">
        <w:t xml:space="preserve">xtes techniques et me servir des connaissances </w:t>
      </w:r>
      <w:r>
        <w:t>acquis</w:t>
      </w:r>
      <w:r w:rsidR="00516D40">
        <w:t>es</w:t>
      </w:r>
      <w:r>
        <w:t xml:space="preserve"> pour apporter de la valeur ajoutée. D</w:t>
      </w:r>
      <w:r w:rsidR="00C364CF">
        <w:t>e plus, j’ai pu améliorer mes capacités de synthèse pour en faire ressortir l’</w:t>
      </w:r>
      <w:r w:rsidR="00AB1F12">
        <w:t>essentiel et prendre du recul pour en tirer des conclusions.</w:t>
      </w:r>
    </w:p>
    <w:p w:rsidR="0078184D" w:rsidRDefault="0078184D">
      <w:r>
        <w:t xml:space="preserve">Quant </w:t>
      </w:r>
      <w:r w:rsidR="00516D40">
        <w:t>aux</w:t>
      </w:r>
      <w:r>
        <w:t xml:space="preserve"> compétences développées durant </w:t>
      </w:r>
      <w:r w:rsidR="00516D40">
        <w:t>le</w:t>
      </w:r>
      <w:r>
        <w:t xml:space="preserve"> stage, j’ai pu participer à la conception et à la réalisation d’un proof-of-concept sur un</w:t>
      </w:r>
      <w:r w:rsidR="00B67D53">
        <w:t>e thématique globale. Un ingénieur doit être également capable de prendre en compte les évolutions industrielles, technologies et socio-économiques dans le but d</w:t>
      </w:r>
      <w:r w:rsidR="00516D40">
        <w:t>’apporter</w:t>
      </w:r>
      <w:r w:rsidR="00B67D53">
        <w:t xml:space="preserve"> une solution</w:t>
      </w:r>
      <w:r w:rsidR="00516D40">
        <w:t xml:space="preserve"> concrète et optimale</w:t>
      </w:r>
      <w:r w:rsidR="00B67D53">
        <w:t xml:space="preserve">. J’ai également pu </w:t>
      </w:r>
      <w:r w:rsidR="00516D40">
        <w:t>renforcer</w:t>
      </w:r>
      <w:r w:rsidR="00B67D53">
        <w:t xml:space="preserve"> mes compétences en tant qu’ingénieur,</w:t>
      </w:r>
      <w:r w:rsidR="00516D40">
        <w:t xml:space="preserve"> telles qu’</w:t>
      </w:r>
      <w:r w:rsidR="00B67D53">
        <w:t xml:space="preserve">acquérir des codes et des pratiques nécessaires en entreprise </w:t>
      </w:r>
      <w:r w:rsidR="00516D40">
        <w:t xml:space="preserve">et </w:t>
      </w:r>
      <w:r w:rsidR="00B67D53">
        <w:t>améliorer la qualité du développement de systèmes informatiques.</w:t>
      </w:r>
      <w:r>
        <w:t xml:space="preserve"> </w:t>
      </w:r>
      <w:r w:rsidR="00516D40">
        <w:t>Je pense avoir fait</w:t>
      </w:r>
      <w:r w:rsidR="00D91CDF">
        <w:t xml:space="preserve"> preuve d’autonomie</w:t>
      </w:r>
      <w:r w:rsidR="00516D40">
        <w:t xml:space="preserve"> </w:t>
      </w:r>
      <w:r w:rsidR="006F44A5">
        <w:t>avec responsabilité</w:t>
      </w:r>
      <w:r w:rsidR="00516D40">
        <w:t>,</w:t>
      </w:r>
      <w:r w:rsidR="00D91CDF">
        <w:t xml:space="preserve"> et </w:t>
      </w:r>
      <w:r w:rsidR="00516D40">
        <w:t>pris l</w:t>
      </w:r>
      <w:r w:rsidR="00D91CDF">
        <w:t xml:space="preserve">es décisions </w:t>
      </w:r>
      <w:r w:rsidR="00516D40">
        <w:t>adaptées</w:t>
      </w:r>
      <w:r w:rsidR="00D91CDF">
        <w:t xml:space="preserve"> au contexte et aux contraintes techniques et humaines.</w:t>
      </w:r>
    </w:p>
    <w:p w:rsidR="00DB7B9C" w:rsidRDefault="00DB7B9C"/>
    <w:p w:rsidR="00150CF8" w:rsidRDefault="00533DCC">
      <w:pPr>
        <w:rPr>
          <w:rFonts w:asciiTheme="majorHAnsi" w:eastAsiaTheme="majorEastAsia" w:hAnsiTheme="majorHAnsi" w:cstheme="majorBidi"/>
          <w:color w:val="007789" w:themeColor="accent1" w:themeShade="BF"/>
          <w:sz w:val="32"/>
        </w:rPr>
      </w:pPr>
      <w:r>
        <w:tab/>
      </w:r>
      <w:r w:rsidR="00150CF8">
        <w:br w:type="page"/>
      </w:r>
    </w:p>
    <w:p w:rsidR="00150CF8" w:rsidRDefault="00150CF8" w:rsidP="00176D69">
      <w:pPr>
        <w:pStyle w:val="Titre1"/>
        <w:numPr>
          <w:ilvl w:val="0"/>
          <w:numId w:val="31"/>
        </w:numPr>
      </w:pPr>
      <w:bookmarkStart w:id="118" w:name="_Toc491097394"/>
      <w:bookmarkStart w:id="119" w:name="_Toc491181768"/>
      <w:r>
        <w:lastRenderedPageBreak/>
        <w:t>Bibliographie</w:t>
      </w:r>
      <w:bookmarkEnd w:id="118"/>
      <w:bookmarkEnd w:id="119"/>
    </w:p>
    <w:p w:rsidR="00CD18A3" w:rsidRDefault="00C850BB" w:rsidP="00DD7183">
      <w:pPr>
        <w:pStyle w:val="Notedebasdepage"/>
        <w:spacing w:after="120"/>
        <w:jc w:val="left"/>
      </w:pPr>
      <w:r w:rsidRPr="00C850BB">
        <w:rPr>
          <w:vertAlign w:val="superscript"/>
        </w:rPr>
        <w:fldChar w:fldCharType="begin"/>
      </w:r>
      <w:r w:rsidRPr="00C850BB">
        <w:rPr>
          <w:vertAlign w:val="superscript"/>
        </w:rPr>
        <w:instrText xml:space="preserve"> NOTEREF _Ref491154235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1</w:t>
      </w:r>
      <w:r w:rsidRPr="00C850BB">
        <w:rPr>
          <w:vertAlign w:val="superscript"/>
        </w:rPr>
        <w:fldChar w:fldCharType="end"/>
      </w:r>
      <w:r>
        <w:t xml:space="preserve"> </w:t>
      </w:r>
      <w:hyperlink r:id="rId93" w:history="1">
        <w:r w:rsidR="00CD18A3" w:rsidRPr="005760F7">
          <w:rPr>
            <w:rStyle w:val="Lienhypertexte"/>
          </w:rPr>
          <w:t>https://developer.mozilla.org/en-US/docs/Web/API/Document_Object_Model</w:t>
        </w:r>
      </w:hyperlink>
      <w:r w:rsidR="00CD18A3">
        <w:t xml:space="preserve"> </w:t>
      </w:r>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_Ref491154223 \h  \* MERGEFORMAT </w:instrText>
      </w:r>
      <w:r w:rsidRPr="00C850BB">
        <w:rPr>
          <w:vertAlign w:val="superscript"/>
        </w:rPr>
      </w:r>
      <w:r w:rsidRPr="00C850BB">
        <w:rPr>
          <w:vertAlign w:val="superscript"/>
        </w:rPr>
        <w:fldChar w:fldCharType="separate"/>
      </w:r>
      <w:r w:rsidR="00C911EC">
        <w:rPr>
          <w:vertAlign w:val="superscript"/>
        </w:rPr>
        <w:t>2</w:t>
      </w:r>
      <w:r w:rsidRPr="00C850BB">
        <w:rPr>
          <w:vertAlign w:val="superscript"/>
        </w:rPr>
        <w:fldChar w:fldCharType="end"/>
      </w:r>
      <w:r>
        <w:t xml:space="preserve"> </w:t>
      </w:r>
      <w:hyperlink r:id="rId94" w:history="1">
        <w:r w:rsidR="00CD18A3" w:rsidRPr="0007108B">
          <w:rPr>
            <w:rStyle w:val="Lienhypertexte"/>
          </w:rPr>
          <w:t>http://www.surgeonsim.com/surgeon-simulator-er/</w:t>
        </w:r>
      </w:hyperlink>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_Ref491154288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3</w:t>
      </w:r>
      <w:r w:rsidRPr="00C850BB">
        <w:rPr>
          <w:vertAlign w:val="superscript"/>
        </w:rPr>
        <w:fldChar w:fldCharType="end"/>
      </w:r>
      <w:r>
        <w:t xml:space="preserve"> </w:t>
      </w:r>
      <w:hyperlink r:id="rId95" w:history="1">
        <w:r w:rsidR="00CD18A3" w:rsidRPr="0007108B">
          <w:rPr>
            <w:rStyle w:val="Lienhypertexte"/>
          </w:rPr>
          <w:t>https://www.gymglish.com/fr/</w:t>
        </w:r>
      </w:hyperlink>
    </w:p>
    <w:p w:rsidR="00CD18A3" w:rsidRDefault="00C850BB" w:rsidP="00DD7183">
      <w:pPr>
        <w:pStyle w:val="Notedebasdepage"/>
        <w:spacing w:after="120"/>
        <w:jc w:val="left"/>
      </w:pPr>
      <w:r w:rsidRPr="00C850BB">
        <w:rPr>
          <w:vertAlign w:val="superscript"/>
        </w:rPr>
        <w:fldChar w:fldCharType="begin"/>
      </w:r>
      <w:r w:rsidRPr="00C850BB">
        <w:rPr>
          <w:vertAlign w:val="superscript"/>
        </w:rPr>
        <w:instrText xml:space="preserve"> NOTEREF _Ref491154317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4</w:t>
      </w:r>
      <w:r w:rsidRPr="00C850BB">
        <w:rPr>
          <w:vertAlign w:val="superscript"/>
        </w:rPr>
        <w:fldChar w:fldCharType="end"/>
      </w:r>
      <w:r>
        <w:t xml:space="preserve"> </w:t>
      </w:r>
      <w:hyperlink r:id="rId96" w:anchor=".WZN7elFJaUn" w:history="1">
        <w:r w:rsidR="00CD18A3" w:rsidRPr="00D708CD">
          <w:rPr>
            <w:rStyle w:val="Lienhypertexte"/>
          </w:rPr>
          <w:t>https://www.seriousfactory.com/blog/seriousfactory-participe-atelier-gamification-tourisme-31-janvier/#.WZN7elFJaUn</w:t>
        </w:r>
      </w:hyperlink>
    </w:p>
    <w:p w:rsidR="00CD18A3"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_Ref491154338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5</w:t>
      </w:r>
      <w:r w:rsidRPr="00C850BB">
        <w:rPr>
          <w:vertAlign w:val="superscript"/>
        </w:rPr>
        <w:fldChar w:fldCharType="end"/>
      </w:r>
      <w:r w:rsidRPr="00C850BB">
        <w:rPr>
          <w:vertAlign w:val="superscript"/>
        </w:rPr>
        <w:t xml:space="preserve"> </w:t>
      </w:r>
      <w:hyperlink r:id="rId97" w:history="1">
        <w:r w:rsidR="00CD18A3" w:rsidRPr="00D708CD">
          <w:rPr>
            <w:rStyle w:val="Lienhypertexte"/>
          </w:rPr>
          <w:t>http://www.serious-game.fr/marche-serious-games-continue-bonne-croissance-2017/</w:t>
        </w:r>
      </w:hyperlink>
    </w:p>
    <w:p w:rsidR="002719E2" w:rsidRDefault="002719E2" w:rsidP="00DD7183">
      <w:pPr>
        <w:spacing w:before="0" w:after="120" w:line="240" w:lineRule="auto"/>
        <w:jc w:val="left"/>
        <w:rPr>
          <w:rStyle w:val="Lienhypertexte"/>
        </w:rPr>
      </w:pPr>
      <w:r w:rsidRPr="002719E2">
        <w:rPr>
          <w:vertAlign w:val="superscript"/>
        </w:rPr>
        <w:fldChar w:fldCharType="begin"/>
      </w:r>
      <w:r w:rsidRPr="002719E2">
        <w:rPr>
          <w:vertAlign w:val="superscript"/>
        </w:rPr>
        <w:instrText xml:space="preserve"> NOTEREF _Ref491160570 \h </w:instrText>
      </w:r>
      <w:r>
        <w:rPr>
          <w:vertAlign w:val="superscript"/>
        </w:rPr>
        <w:instrText xml:space="preserve"> \* MERGEFORMAT </w:instrText>
      </w:r>
      <w:r w:rsidRPr="002719E2">
        <w:rPr>
          <w:vertAlign w:val="superscript"/>
        </w:rPr>
      </w:r>
      <w:r w:rsidRPr="002719E2">
        <w:rPr>
          <w:vertAlign w:val="superscript"/>
        </w:rPr>
        <w:fldChar w:fldCharType="separate"/>
      </w:r>
      <w:r w:rsidR="00C911EC">
        <w:rPr>
          <w:vertAlign w:val="superscript"/>
        </w:rPr>
        <w:t>6</w:t>
      </w:r>
      <w:r w:rsidRPr="002719E2">
        <w:rPr>
          <w:vertAlign w:val="superscript"/>
        </w:rPr>
        <w:fldChar w:fldCharType="end"/>
      </w:r>
      <w:r>
        <w:t xml:space="preserve"> </w:t>
      </w:r>
      <w:hyperlink r:id="rId98" w:history="1">
        <w:r w:rsidRPr="003F7AA3">
          <w:rPr>
            <w:rStyle w:val="Lienhypertexte"/>
          </w:rPr>
          <w:t>https://www.safaribooksonline.com/library/view/programming-javascript-applications/9781491950289/ch06.html</w:t>
        </w:r>
      </w:hyperlink>
    </w:p>
    <w:p w:rsidR="002719E2" w:rsidRDefault="002719E2" w:rsidP="00DD7183">
      <w:pPr>
        <w:spacing w:before="0" w:after="120" w:line="240" w:lineRule="auto"/>
        <w:jc w:val="left"/>
        <w:rPr>
          <w:rStyle w:val="Lienhypertexte"/>
        </w:rPr>
      </w:pPr>
      <w:r w:rsidRPr="002719E2">
        <w:rPr>
          <w:vertAlign w:val="superscript"/>
        </w:rPr>
        <w:fldChar w:fldCharType="begin"/>
      </w:r>
      <w:r w:rsidRPr="002719E2">
        <w:rPr>
          <w:vertAlign w:val="superscript"/>
        </w:rPr>
        <w:instrText xml:space="preserve"> NOTEREF _Ref491160623 \h </w:instrText>
      </w:r>
      <w:r>
        <w:rPr>
          <w:vertAlign w:val="superscript"/>
        </w:rPr>
        <w:instrText xml:space="preserve"> \* MERGEFORMAT </w:instrText>
      </w:r>
      <w:r w:rsidRPr="002719E2">
        <w:rPr>
          <w:vertAlign w:val="superscript"/>
        </w:rPr>
      </w:r>
      <w:r w:rsidRPr="002719E2">
        <w:rPr>
          <w:vertAlign w:val="superscript"/>
        </w:rPr>
        <w:fldChar w:fldCharType="separate"/>
      </w:r>
      <w:r w:rsidR="00C911EC">
        <w:rPr>
          <w:vertAlign w:val="superscript"/>
        </w:rPr>
        <w:t>7</w:t>
      </w:r>
      <w:r w:rsidRPr="002719E2">
        <w:rPr>
          <w:vertAlign w:val="superscript"/>
        </w:rPr>
        <w:fldChar w:fldCharType="end"/>
      </w:r>
      <w:r>
        <w:t xml:space="preserve"> </w:t>
      </w:r>
      <w:hyperlink r:id="rId99" w:history="1">
        <w:r w:rsidRPr="003F7AA3">
          <w:rPr>
            <w:rStyle w:val="Lienhypertexte"/>
          </w:rPr>
          <w:t>https://zanon.io/posts/nosql-injection-in-mongodb</w:t>
        </w:r>
      </w:hyperlink>
    </w:p>
    <w:p w:rsidR="00C850BB" w:rsidRPr="009A1B4D" w:rsidRDefault="00C850BB" w:rsidP="00DD7183">
      <w:pPr>
        <w:pStyle w:val="Notedebasdepage"/>
        <w:spacing w:after="120"/>
        <w:jc w:val="left"/>
        <w:rPr>
          <w:i/>
        </w:rPr>
      </w:pPr>
      <w:r w:rsidRPr="00C850BB">
        <w:rPr>
          <w:vertAlign w:val="superscript"/>
        </w:rPr>
        <w:fldChar w:fldCharType="begin"/>
      </w:r>
      <w:r w:rsidRPr="00C850BB">
        <w:rPr>
          <w:vertAlign w:val="superscript"/>
        </w:rPr>
        <w:instrText xml:space="preserve"> NOTEREF _Ref491154419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8</w:t>
      </w:r>
      <w:r w:rsidRPr="00C850BB">
        <w:rPr>
          <w:vertAlign w:val="superscript"/>
        </w:rPr>
        <w:fldChar w:fldCharType="end"/>
      </w:r>
      <w:r>
        <w:t xml:space="preserve"> </w:t>
      </w:r>
      <w:hyperlink r:id="rId100" w:history="1">
        <w:r w:rsidRPr="009A1B4D">
          <w:rPr>
            <w:rStyle w:val="Lienhypertexte"/>
          </w:rPr>
          <w:t>https://developers.google.com/speed/pagespeed/insights/</w:t>
        </w:r>
      </w:hyperlink>
    </w:p>
    <w:p w:rsidR="00C850BB"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_Ref491154425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9</w:t>
      </w:r>
      <w:r w:rsidRPr="00C850BB">
        <w:rPr>
          <w:vertAlign w:val="superscript"/>
        </w:rPr>
        <w:fldChar w:fldCharType="end"/>
      </w:r>
      <w:r>
        <w:t xml:space="preserve"> </w:t>
      </w:r>
      <w:hyperlink r:id="rId101" w:history="1">
        <w:r w:rsidRPr="007C1C13">
          <w:rPr>
            <w:rStyle w:val="Lienhypertexte"/>
          </w:rPr>
          <w:t>https://www.dareboost.com/fr/service/test-performance-site-web</w:t>
        </w:r>
      </w:hyperlink>
    </w:p>
    <w:p w:rsidR="00C850BB" w:rsidRDefault="00C850BB" w:rsidP="00DD7183">
      <w:pPr>
        <w:spacing w:before="0" w:after="120" w:line="240" w:lineRule="auto"/>
        <w:jc w:val="left"/>
        <w:rPr>
          <w:rStyle w:val="Lienhypertexte"/>
        </w:rPr>
      </w:pPr>
      <w:r w:rsidRPr="00C850BB">
        <w:rPr>
          <w:vertAlign w:val="superscript"/>
        </w:rPr>
        <w:fldChar w:fldCharType="begin"/>
      </w:r>
      <w:r w:rsidRPr="00C850BB">
        <w:rPr>
          <w:vertAlign w:val="superscript"/>
        </w:rPr>
        <w:instrText xml:space="preserve"> NOTEREF _Ref491154499 \h </w:instrText>
      </w:r>
      <w:r>
        <w:rPr>
          <w:vertAlign w:val="superscript"/>
        </w:rPr>
        <w:instrText xml:space="preserve"> \* MERGEFORMAT </w:instrText>
      </w:r>
      <w:r w:rsidRPr="00C850BB">
        <w:rPr>
          <w:vertAlign w:val="superscript"/>
        </w:rPr>
      </w:r>
      <w:r w:rsidRPr="00C850BB">
        <w:rPr>
          <w:vertAlign w:val="superscript"/>
        </w:rPr>
        <w:fldChar w:fldCharType="separate"/>
      </w:r>
      <w:r w:rsidR="00C911EC">
        <w:rPr>
          <w:vertAlign w:val="superscript"/>
        </w:rPr>
        <w:t>10</w:t>
      </w:r>
      <w:r w:rsidRPr="00C850BB">
        <w:rPr>
          <w:vertAlign w:val="superscript"/>
        </w:rPr>
        <w:fldChar w:fldCharType="end"/>
      </w:r>
      <w:r>
        <w:t xml:space="preserve"> </w:t>
      </w:r>
      <w:hyperlink r:id="rId102" w:history="1">
        <w:r w:rsidRPr="003F7AA3">
          <w:rPr>
            <w:rStyle w:val="Lienhypertexte"/>
          </w:rPr>
          <w:t>https://www.dareboost.com/fr/report/599b669a0cf2b5a29fc4adf9</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_Ref491154583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11</w:t>
      </w:r>
      <w:r w:rsidRPr="003240CC">
        <w:rPr>
          <w:vertAlign w:val="superscript"/>
        </w:rPr>
        <w:fldChar w:fldCharType="end"/>
      </w:r>
      <w:r>
        <w:t xml:space="preserve"> </w:t>
      </w:r>
      <w:hyperlink r:id="rId103" w:history="1">
        <w:r w:rsidRPr="003F7AA3">
          <w:rPr>
            <w:rStyle w:val="Lienhypertexte"/>
          </w:rPr>
          <w:t>https://www.dareboost.com/fr/report/599b700e0cf2b5a29fc4b46a</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_Ref491154621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12</w:t>
      </w:r>
      <w:r w:rsidRPr="003240CC">
        <w:rPr>
          <w:vertAlign w:val="superscript"/>
        </w:rPr>
        <w:fldChar w:fldCharType="end"/>
      </w:r>
      <w:r>
        <w:t xml:space="preserve"> </w:t>
      </w:r>
      <w:hyperlink r:id="rId104" w:history="1">
        <w:r w:rsidRPr="00192040">
          <w:rPr>
            <w:rStyle w:val="Lienhypertexte"/>
          </w:rPr>
          <w:t>http://www.crockford.com/javascript/jsmin.html</w:t>
        </w:r>
      </w:hyperlink>
    </w:p>
    <w:p w:rsidR="003240CC" w:rsidRDefault="003240CC" w:rsidP="00DD7183">
      <w:pPr>
        <w:spacing w:before="0" w:after="120" w:line="240" w:lineRule="auto"/>
        <w:jc w:val="left"/>
        <w:rPr>
          <w:rStyle w:val="Lienhypertexte"/>
        </w:rPr>
      </w:pPr>
      <w:r w:rsidRPr="003240CC">
        <w:rPr>
          <w:vertAlign w:val="superscript"/>
        </w:rPr>
        <w:fldChar w:fldCharType="begin"/>
      </w:r>
      <w:r w:rsidRPr="003240CC">
        <w:rPr>
          <w:vertAlign w:val="superscript"/>
        </w:rPr>
        <w:instrText xml:space="preserve"> NOTEREF _Ref491154649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13</w:t>
      </w:r>
      <w:r w:rsidRPr="003240CC">
        <w:rPr>
          <w:vertAlign w:val="superscript"/>
        </w:rPr>
        <w:fldChar w:fldCharType="end"/>
      </w:r>
      <w:r>
        <w:t xml:space="preserve"> </w:t>
      </w:r>
      <w:hyperlink r:id="rId105" w:history="1">
        <w:r w:rsidRPr="00615D32">
          <w:rPr>
            <w:rStyle w:val="Lienhypertexte"/>
          </w:rPr>
          <w:t>https://msdn.microsoft.com/en-us/library/ff709839.aspx</w:t>
        </w:r>
      </w:hyperlink>
    </w:p>
    <w:p w:rsidR="003240CC" w:rsidRDefault="003240CC" w:rsidP="00DD7183">
      <w:pPr>
        <w:spacing w:before="0" w:after="120" w:line="240" w:lineRule="auto"/>
        <w:jc w:val="left"/>
      </w:pPr>
      <w:r w:rsidRPr="003240CC">
        <w:rPr>
          <w:vertAlign w:val="superscript"/>
        </w:rPr>
        <w:fldChar w:fldCharType="begin"/>
      </w:r>
      <w:r w:rsidRPr="003240CC">
        <w:rPr>
          <w:vertAlign w:val="superscript"/>
        </w:rPr>
        <w:instrText xml:space="preserve"> NOTEREF _Ref491154681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14</w:t>
      </w:r>
      <w:r w:rsidRPr="003240CC">
        <w:rPr>
          <w:vertAlign w:val="superscript"/>
        </w:rPr>
        <w:fldChar w:fldCharType="end"/>
      </w:r>
      <w:hyperlink r:id="rId106" w:history="1">
        <w:r w:rsidRPr="0048473F">
          <w:rPr>
            <w:rStyle w:val="Lienhypertexte"/>
          </w:rPr>
          <w:t>https://developer.mozilla.org/fr/docs/Web/JavaScript/Reference/Fonctions/Fonctions_fl%C3%A9ch%C3%A9es</w:t>
        </w:r>
      </w:hyperlink>
    </w:p>
    <w:p w:rsidR="003240CC"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_Ref491154748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15</w:t>
      </w:r>
      <w:r w:rsidRPr="003240CC">
        <w:rPr>
          <w:vertAlign w:val="superscript"/>
        </w:rPr>
        <w:fldChar w:fldCharType="end"/>
      </w:r>
      <w:r>
        <w:t xml:space="preserve"> </w:t>
      </w:r>
      <w:hyperlink r:id="rId107" w:history="1">
        <w:r w:rsidRPr="00A90BFF">
          <w:rPr>
            <w:rStyle w:val="Lienhypertexte"/>
          </w:rPr>
          <w:t>http://www.arolla.fr/blog/2015/09/pourquoi-tester/</w:t>
        </w:r>
      </w:hyperlink>
    </w:p>
    <w:p w:rsidR="003240CC" w:rsidRPr="003240CC" w:rsidRDefault="003240CC" w:rsidP="00DD7183">
      <w:pPr>
        <w:pStyle w:val="Notedebasdepage"/>
        <w:spacing w:after="120"/>
        <w:jc w:val="left"/>
        <w:rPr>
          <w:i/>
        </w:rPr>
      </w:pPr>
      <w:r w:rsidRPr="003240CC">
        <w:rPr>
          <w:vertAlign w:val="superscript"/>
        </w:rPr>
        <w:fldChar w:fldCharType="begin"/>
      </w:r>
      <w:r w:rsidRPr="003240CC">
        <w:rPr>
          <w:vertAlign w:val="superscript"/>
        </w:rPr>
        <w:instrText xml:space="preserve"> NOTEREF _Ref491154755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16</w:t>
      </w:r>
      <w:r w:rsidRPr="003240CC">
        <w:rPr>
          <w:vertAlign w:val="superscript"/>
        </w:rPr>
        <w:fldChar w:fldCharType="end"/>
      </w:r>
      <w:r>
        <w:t xml:space="preserve"> </w:t>
      </w:r>
      <w:hyperlink r:id="rId108" w:history="1">
        <w:r w:rsidRPr="00165F17">
          <w:rPr>
            <w:rStyle w:val="Lienhypertexte"/>
          </w:rPr>
          <w:t>https://fr.wikipedia.org/wiki/Test_driven_development</w:t>
        </w:r>
      </w:hyperlink>
      <w:r>
        <w:rPr>
          <w:i/>
        </w:rPr>
        <w:t xml:space="preserve"> </w:t>
      </w:r>
    </w:p>
    <w:p w:rsidR="003240CC"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_Ref491154760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17</w:t>
      </w:r>
      <w:r w:rsidRPr="003240CC">
        <w:rPr>
          <w:vertAlign w:val="superscript"/>
        </w:rPr>
        <w:fldChar w:fldCharType="end"/>
      </w:r>
      <w:r>
        <w:t xml:space="preserve"> </w:t>
      </w:r>
      <w:hyperlink r:id="rId109" w:history="1">
        <w:r w:rsidRPr="00136A28">
          <w:rPr>
            <w:rStyle w:val="Lienhypertexte"/>
          </w:rPr>
          <w:t>http://simcap.github.io/coffeemachine/</w:t>
        </w:r>
      </w:hyperlink>
    </w:p>
    <w:p w:rsidR="003240CC" w:rsidRDefault="003240CC" w:rsidP="00DD7183">
      <w:pPr>
        <w:pStyle w:val="Notedebasdepage"/>
        <w:spacing w:after="120"/>
        <w:jc w:val="left"/>
        <w:rPr>
          <w:rStyle w:val="Lienhypertexte"/>
        </w:rPr>
      </w:pPr>
      <w:r w:rsidRPr="003240CC">
        <w:rPr>
          <w:vertAlign w:val="superscript"/>
        </w:rPr>
        <w:fldChar w:fldCharType="begin"/>
      </w:r>
      <w:r w:rsidRPr="003240CC">
        <w:rPr>
          <w:vertAlign w:val="superscript"/>
        </w:rPr>
        <w:instrText xml:space="preserve"> NOTEREF _Ref491154768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18</w:t>
      </w:r>
      <w:r w:rsidRPr="003240CC">
        <w:rPr>
          <w:vertAlign w:val="superscript"/>
        </w:rPr>
        <w:fldChar w:fldCharType="end"/>
      </w:r>
      <w:r>
        <w:t xml:space="preserve"> </w:t>
      </w:r>
      <w:hyperlink r:id="rId110" w:history="1">
        <w:r w:rsidRPr="00A9135F">
          <w:rPr>
            <w:rStyle w:val="Lienhypertexte"/>
          </w:rPr>
          <w:t>https://fr.wikipedia.org/wiki/Extreme_programming</w:t>
        </w:r>
      </w:hyperlink>
    </w:p>
    <w:p w:rsidR="003240CC" w:rsidRPr="00A9135F" w:rsidRDefault="003240CC" w:rsidP="00DD7183">
      <w:pPr>
        <w:pStyle w:val="Notedebasdepage"/>
        <w:spacing w:after="120"/>
        <w:jc w:val="left"/>
      </w:pPr>
      <w:r w:rsidRPr="003240CC">
        <w:rPr>
          <w:vertAlign w:val="superscript"/>
        </w:rPr>
        <w:fldChar w:fldCharType="begin"/>
      </w:r>
      <w:r w:rsidRPr="003240CC">
        <w:rPr>
          <w:vertAlign w:val="superscript"/>
        </w:rPr>
        <w:instrText xml:space="preserve"> NOTEREF _Ref491154805 \h </w:instrText>
      </w:r>
      <w:r>
        <w:rPr>
          <w:vertAlign w:val="superscript"/>
        </w:rPr>
        <w:instrText xml:space="preserve"> \* MERGEFORMAT </w:instrText>
      </w:r>
      <w:r w:rsidRPr="003240CC">
        <w:rPr>
          <w:vertAlign w:val="superscript"/>
        </w:rPr>
      </w:r>
      <w:r w:rsidRPr="003240CC">
        <w:rPr>
          <w:vertAlign w:val="superscript"/>
        </w:rPr>
        <w:fldChar w:fldCharType="separate"/>
      </w:r>
      <w:r w:rsidR="00C911EC">
        <w:rPr>
          <w:vertAlign w:val="superscript"/>
        </w:rPr>
        <w:t>19</w:t>
      </w:r>
      <w:r w:rsidRPr="003240CC">
        <w:rPr>
          <w:vertAlign w:val="superscript"/>
        </w:rPr>
        <w:fldChar w:fldCharType="end"/>
      </w:r>
      <w:r>
        <w:t xml:space="preserve"> </w:t>
      </w:r>
      <w:hyperlink r:id="rId111" w:history="1">
        <w:r w:rsidRPr="00136A28">
          <w:rPr>
            <w:rStyle w:val="Lienhypertexte"/>
          </w:rPr>
          <w:t>https://www.codingame.com/start</w:t>
        </w:r>
      </w:hyperlink>
    </w:p>
    <w:p w:rsidR="003240CC" w:rsidRDefault="003240CC" w:rsidP="00DD7183">
      <w:pPr>
        <w:spacing w:before="0" w:after="120" w:line="240" w:lineRule="auto"/>
        <w:jc w:val="left"/>
        <w:rPr>
          <w:rStyle w:val="Lienhypertexte"/>
        </w:rPr>
      </w:pPr>
      <w:r w:rsidRPr="00DD7183">
        <w:rPr>
          <w:vertAlign w:val="superscript"/>
        </w:rPr>
        <w:fldChar w:fldCharType="begin"/>
      </w:r>
      <w:r w:rsidRPr="00DD7183">
        <w:rPr>
          <w:vertAlign w:val="superscript"/>
        </w:rPr>
        <w:instrText xml:space="preserve"> NOTEREF _Ref491154831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20</w:t>
      </w:r>
      <w:r w:rsidRPr="00DD7183">
        <w:rPr>
          <w:vertAlign w:val="superscript"/>
        </w:rPr>
        <w:fldChar w:fldCharType="end"/>
      </w:r>
      <w:r>
        <w:t xml:space="preserve"> </w:t>
      </w:r>
      <w:hyperlink r:id="rId112" w:history="1">
        <w:r w:rsidRPr="006D44C2">
          <w:rPr>
            <w:rStyle w:val="Lienhypertexte"/>
          </w:rPr>
          <w:t>https://www.codingame.com/work/fr/solutions/tests-de-programmation</w:t>
        </w:r>
      </w:hyperlink>
    </w:p>
    <w:p w:rsidR="003240CC" w:rsidRDefault="003240CC" w:rsidP="00DD7183">
      <w:pPr>
        <w:spacing w:before="0" w:after="120" w:line="240" w:lineRule="auto"/>
        <w:jc w:val="left"/>
        <w:rPr>
          <w:rStyle w:val="Lienhypertexte"/>
        </w:rPr>
      </w:pPr>
      <w:r w:rsidRPr="00DD7183">
        <w:rPr>
          <w:vertAlign w:val="superscript"/>
        </w:rPr>
        <w:fldChar w:fldCharType="begin"/>
      </w:r>
      <w:r w:rsidRPr="00DD7183">
        <w:rPr>
          <w:vertAlign w:val="superscript"/>
        </w:rPr>
        <w:instrText xml:space="preserve"> NOTEREF _Ref491154858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21</w:t>
      </w:r>
      <w:r w:rsidRPr="00DD7183">
        <w:rPr>
          <w:vertAlign w:val="superscript"/>
        </w:rPr>
        <w:fldChar w:fldCharType="end"/>
      </w:r>
      <w:r>
        <w:t xml:space="preserve"> </w:t>
      </w:r>
      <w:hyperlink r:id="rId113" w:history="1">
        <w:r w:rsidRPr="00F10901">
          <w:rPr>
            <w:rStyle w:val="Lienhypertexte"/>
          </w:rPr>
          <w:t>http://www.realite-virtuelle.com/armee-britannique-experience-vr-0708</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_Ref491154887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22</w:t>
      </w:r>
      <w:r w:rsidRPr="00DD7183">
        <w:rPr>
          <w:vertAlign w:val="superscript"/>
        </w:rPr>
        <w:fldChar w:fldCharType="end"/>
      </w:r>
      <w:r>
        <w:t xml:space="preserve"> </w:t>
      </w:r>
      <w:hyperlink r:id="rId114" w:history="1">
        <w:r w:rsidRPr="00F10901">
          <w:rPr>
            <w:rStyle w:val="Lienhypertexte"/>
            <w:sz w:val="23"/>
            <w:szCs w:val="23"/>
          </w:rPr>
          <w:t>http://cned.fr/le-cned/institution/missions-cned/</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_Ref491154894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23</w:t>
      </w:r>
      <w:r w:rsidRPr="00DD7183">
        <w:rPr>
          <w:vertAlign w:val="superscript"/>
        </w:rPr>
        <w:fldChar w:fldCharType="end"/>
      </w:r>
      <w:r>
        <w:t xml:space="preserve"> </w:t>
      </w:r>
      <w:hyperlink r:id="rId115" w:history="1">
        <w:r w:rsidRPr="00165F17">
          <w:rPr>
            <w:rStyle w:val="Lienhypertexte"/>
          </w:rPr>
          <w:t>http://exclusiverh.com/articles/test-recrutement/par-le-jeu-codingame-federe-260-000-developpeurs.htm</w:t>
        </w:r>
      </w:hyperlink>
      <w:r>
        <w:t xml:space="preserve"> </w:t>
      </w:r>
    </w:p>
    <w:p w:rsidR="003240CC" w:rsidRPr="003240CC" w:rsidRDefault="003240CC" w:rsidP="00DD7183">
      <w:pPr>
        <w:pStyle w:val="Notedebasdepage"/>
        <w:spacing w:after="120"/>
        <w:jc w:val="left"/>
        <w:rPr>
          <w:color w:val="835D00" w:themeColor="accent3" w:themeShade="80"/>
          <w:u w:val="single"/>
        </w:rPr>
      </w:pPr>
      <w:r w:rsidRPr="00DD7183">
        <w:rPr>
          <w:vertAlign w:val="superscript"/>
        </w:rPr>
        <w:fldChar w:fldCharType="begin"/>
      </w:r>
      <w:r w:rsidRPr="00DD7183">
        <w:rPr>
          <w:vertAlign w:val="superscript"/>
        </w:rPr>
        <w:instrText xml:space="preserve"> NOTEREF _Ref491154925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24</w:t>
      </w:r>
      <w:r w:rsidRPr="00DD7183">
        <w:rPr>
          <w:vertAlign w:val="superscript"/>
        </w:rPr>
        <w:fldChar w:fldCharType="end"/>
      </w:r>
      <w:r>
        <w:t xml:space="preserve"> </w:t>
      </w:r>
      <w:hyperlink r:id="rId116" w:history="1">
        <w:r w:rsidRPr="00C665EA">
          <w:rPr>
            <w:rStyle w:val="Lienhypertexte"/>
          </w:rPr>
          <w:t>https://umangsoftware.wordpress.com/2014/06/17/agile-vs-waterfall-software-development-methodologies/</w:t>
        </w:r>
      </w:hyperlink>
    </w:p>
    <w:p w:rsidR="003240CC"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_Ref491154955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25</w:t>
      </w:r>
      <w:r w:rsidRPr="00DD7183">
        <w:rPr>
          <w:vertAlign w:val="superscript"/>
        </w:rPr>
        <w:fldChar w:fldCharType="end"/>
      </w:r>
      <w:r>
        <w:t xml:space="preserve"> </w:t>
      </w:r>
      <w:hyperlink r:id="rId117" w:history="1">
        <w:r w:rsidRPr="00C665EA">
          <w:rPr>
            <w:rStyle w:val="Lienhypertexte"/>
          </w:rPr>
          <w:t>https://umangsoftware.wordpress.com/2014/06/17/agile-vs-waterfall-software-development-methodologies/</w:t>
        </w:r>
      </w:hyperlink>
    </w:p>
    <w:p w:rsidR="003240CC" w:rsidRPr="00136A28" w:rsidRDefault="003240CC" w:rsidP="00DD7183">
      <w:pPr>
        <w:pStyle w:val="Notedebasdepage"/>
        <w:spacing w:after="120"/>
        <w:jc w:val="left"/>
      </w:pPr>
      <w:r w:rsidRPr="00DD7183">
        <w:rPr>
          <w:vertAlign w:val="superscript"/>
        </w:rPr>
        <w:fldChar w:fldCharType="begin"/>
      </w:r>
      <w:r w:rsidRPr="00DD7183">
        <w:rPr>
          <w:vertAlign w:val="superscript"/>
        </w:rPr>
        <w:instrText xml:space="preserve"> NOTEREF _Ref491154964 \h </w:instrText>
      </w:r>
      <w:r w:rsidR="00DD7183" w:rsidRPr="00DD7183">
        <w:rPr>
          <w:vertAlign w:val="superscript"/>
        </w:rPr>
        <w:instrText xml:space="preserve"> \* MERGEFORMAT </w:instrText>
      </w:r>
      <w:r w:rsidRPr="00DD7183">
        <w:rPr>
          <w:vertAlign w:val="superscript"/>
        </w:rPr>
      </w:r>
      <w:r w:rsidRPr="00DD7183">
        <w:rPr>
          <w:vertAlign w:val="superscript"/>
        </w:rPr>
        <w:fldChar w:fldCharType="separate"/>
      </w:r>
      <w:r w:rsidR="00C911EC">
        <w:rPr>
          <w:vertAlign w:val="superscript"/>
        </w:rPr>
        <w:t>26</w:t>
      </w:r>
      <w:r w:rsidRPr="00DD7183">
        <w:rPr>
          <w:vertAlign w:val="superscript"/>
        </w:rPr>
        <w:fldChar w:fldCharType="end"/>
      </w:r>
      <w:r>
        <w:t xml:space="preserve"> </w:t>
      </w:r>
      <w:hyperlink r:id="rId118" w:history="1">
        <w:r w:rsidRPr="00136A28">
          <w:rPr>
            <w:rStyle w:val="Lienhypertexte"/>
          </w:rPr>
          <w:t>http://www.agiliste.fr/introduction-methodes-agiles/</w:t>
        </w:r>
      </w:hyperlink>
      <w:r w:rsidRPr="00136A28">
        <w:t xml:space="preserve"> </w:t>
      </w:r>
    </w:p>
    <w:p w:rsidR="00DD7183" w:rsidRPr="009A1B4D"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_Ref491155042 \h  \* MERGEFORMAT </w:instrText>
      </w:r>
      <w:r w:rsidRPr="00DD7183">
        <w:rPr>
          <w:vertAlign w:val="superscript"/>
        </w:rPr>
      </w:r>
      <w:r w:rsidRPr="00DD7183">
        <w:rPr>
          <w:vertAlign w:val="superscript"/>
        </w:rPr>
        <w:fldChar w:fldCharType="separate"/>
      </w:r>
      <w:r w:rsidR="00C911EC">
        <w:rPr>
          <w:vertAlign w:val="superscript"/>
        </w:rPr>
        <w:t>27</w:t>
      </w:r>
      <w:r w:rsidRPr="00DD7183">
        <w:rPr>
          <w:vertAlign w:val="superscript"/>
        </w:rPr>
        <w:fldChar w:fldCharType="end"/>
      </w:r>
      <w:r>
        <w:t xml:space="preserve"> </w:t>
      </w:r>
      <w:hyperlink r:id="rId119" w:history="1">
        <w:r w:rsidRPr="009A1B4D">
          <w:rPr>
            <w:rStyle w:val="Lienhypertexte"/>
          </w:rPr>
          <w:t>http://www.agivetta.com/cspo-certified-scrum-product-owner-training.php</w:t>
        </w:r>
      </w:hyperlink>
    </w:p>
    <w:p w:rsidR="00DD7183" w:rsidRPr="00642464" w:rsidRDefault="00DD7183" w:rsidP="00DD7183">
      <w:pPr>
        <w:pStyle w:val="Notedebasdepage"/>
        <w:spacing w:after="120"/>
        <w:jc w:val="left"/>
      </w:pPr>
      <w:r w:rsidRPr="00DD7183">
        <w:rPr>
          <w:vertAlign w:val="superscript"/>
        </w:rPr>
        <w:lastRenderedPageBreak/>
        <w:fldChar w:fldCharType="begin"/>
      </w:r>
      <w:r w:rsidRPr="00DD7183">
        <w:rPr>
          <w:vertAlign w:val="superscript"/>
        </w:rPr>
        <w:instrText xml:space="preserve"> NOTEREF _Ref491155049 \h  \* MERGEFORMAT </w:instrText>
      </w:r>
      <w:r w:rsidRPr="00DD7183">
        <w:rPr>
          <w:vertAlign w:val="superscript"/>
        </w:rPr>
      </w:r>
      <w:r w:rsidRPr="00DD7183">
        <w:rPr>
          <w:vertAlign w:val="superscript"/>
        </w:rPr>
        <w:fldChar w:fldCharType="separate"/>
      </w:r>
      <w:r w:rsidR="00C911EC">
        <w:rPr>
          <w:vertAlign w:val="superscript"/>
        </w:rPr>
        <w:t>28</w:t>
      </w:r>
      <w:r w:rsidRPr="00DD7183">
        <w:rPr>
          <w:vertAlign w:val="superscript"/>
        </w:rPr>
        <w:fldChar w:fldCharType="end"/>
      </w:r>
      <w:r>
        <w:t xml:space="preserve"> </w:t>
      </w:r>
      <w:hyperlink r:id="rId120" w:history="1">
        <w:r w:rsidRPr="00DD7183">
          <w:rPr>
            <w:rStyle w:val="Lienhypertexte"/>
          </w:rPr>
          <w:t>https://www.mountaingoatsoftware.com/agile/scrum/roles/product-owner</w:t>
        </w:r>
      </w:hyperlink>
      <w:r>
        <w:br/>
      </w:r>
      <w:r w:rsidRPr="00DD7183">
        <w:rPr>
          <w:vertAlign w:val="superscript"/>
        </w:rPr>
        <w:fldChar w:fldCharType="begin"/>
      </w:r>
      <w:r w:rsidRPr="00DD7183">
        <w:rPr>
          <w:vertAlign w:val="superscript"/>
        </w:rPr>
        <w:instrText xml:space="preserve"> NOTEREF _Ref491155055 \h  \* MERGEFORMAT </w:instrText>
      </w:r>
      <w:r w:rsidRPr="00DD7183">
        <w:rPr>
          <w:vertAlign w:val="superscript"/>
        </w:rPr>
      </w:r>
      <w:r w:rsidRPr="00DD7183">
        <w:rPr>
          <w:vertAlign w:val="superscript"/>
        </w:rPr>
        <w:fldChar w:fldCharType="separate"/>
      </w:r>
      <w:r w:rsidR="00C911EC">
        <w:rPr>
          <w:vertAlign w:val="superscript"/>
        </w:rPr>
        <w:t>29</w:t>
      </w:r>
      <w:r w:rsidRPr="00DD7183">
        <w:rPr>
          <w:vertAlign w:val="superscript"/>
        </w:rPr>
        <w:fldChar w:fldCharType="end"/>
      </w:r>
      <w:r>
        <w:t xml:space="preserve"> </w:t>
      </w:r>
      <w:hyperlink r:id="rId121" w:history="1">
        <w:r w:rsidRPr="00C665EA">
          <w:rPr>
            <w:rStyle w:val="Lienhypertexte"/>
          </w:rPr>
          <w:t>https://www.unow.fr/blog/gestion-de-projet-agilite/product-backlog-scrum</w:t>
        </w:r>
      </w:hyperlink>
    </w:p>
    <w:p w:rsidR="00DD7183"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_Ref491155077 \h  \* MERGEFORMAT </w:instrText>
      </w:r>
      <w:r w:rsidRPr="00DD7183">
        <w:rPr>
          <w:vertAlign w:val="superscript"/>
        </w:rPr>
      </w:r>
      <w:r w:rsidRPr="00DD7183">
        <w:rPr>
          <w:vertAlign w:val="superscript"/>
        </w:rPr>
        <w:fldChar w:fldCharType="separate"/>
      </w:r>
      <w:r w:rsidR="00C911EC">
        <w:rPr>
          <w:vertAlign w:val="superscript"/>
        </w:rPr>
        <w:t>30</w:t>
      </w:r>
      <w:r w:rsidRPr="00DD7183">
        <w:rPr>
          <w:vertAlign w:val="superscript"/>
        </w:rPr>
        <w:fldChar w:fldCharType="end"/>
      </w:r>
      <w:r>
        <w:t xml:space="preserve"> </w:t>
      </w:r>
      <w:hyperlink r:id="rId122" w:history="1">
        <w:r w:rsidRPr="003F7AA3">
          <w:rPr>
            <w:rStyle w:val="Lienhypertexte"/>
          </w:rPr>
          <w:t>http://www.agilaction.com/quel-est-le-role-du-scrum-master/</w:t>
        </w:r>
      </w:hyperlink>
      <w:r>
        <w:t xml:space="preserve"> </w:t>
      </w:r>
    </w:p>
    <w:p w:rsidR="00DD7183" w:rsidRPr="00F61954" w:rsidRDefault="00DD7183" w:rsidP="00DD7183">
      <w:pPr>
        <w:pStyle w:val="Notedebasdepage"/>
        <w:spacing w:after="120"/>
        <w:jc w:val="left"/>
      </w:pPr>
      <w:r w:rsidRPr="00DD7183">
        <w:rPr>
          <w:vertAlign w:val="superscript"/>
        </w:rPr>
        <w:fldChar w:fldCharType="begin"/>
      </w:r>
      <w:r w:rsidRPr="00DD7183">
        <w:rPr>
          <w:vertAlign w:val="superscript"/>
        </w:rPr>
        <w:instrText xml:space="preserve"> NOTEREF _Ref491155112 \h  \* MERGEFORMAT </w:instrText>
      </w:r>
      <w:r w:rsidRPr="00DD7183">
        <w:rPr>
          <w:vertAlign w:val="superscript"/>
        </w:rPr>
      </w:r>
      <w:r w:rsidRPr="00DD7183">
        <w:rPr>
          <w:vertAlign w:val="superscript"/>
        </w:rPr>
        <w:fldChar w:fldCharType="separate"/>
      </w:r>
      <w:r w:rsidR="00C911EC">
        <w:rPr>
          <w:vertAlign w:val="superscript"/>
        </w:rPr>
        <w:t>31</w:t>
      </w:r>
      <w:r w:rsidRPr="00DD7183">
        <w:rPr>
          <w:vertAlign w:val="superscript"/>
        </w:rPr>
        <w:fldChar w:fldCharType="end"/>
      </w:r>
      <w:r>
        <w:t xml:space="preserve"> </w:t>
      </w:r>
      <w:hyperlink r:id="rId123" w:history="1">
        <w:r w:rsidRPr="00642464">
          <w:rPr>
            <w:rStyle w:val="Lienhypertexte"/>
          </w:rPr>
          <w:t>http://www.certivea.fr/offres/certification-nf-hqe-batiments-tertiaires-neuf-ou-renovation</w:t>
        </w:r>
      </w:hyperlink>
    </w:p>
    <w:p w:rsidR="00DD7183" w:rsidRDefault="00DD7183" w:rsidP="00DD7183">
      <w:pPr>
        <w:spacing w:after="120" w:line="240" w:lineRule="auto"/>
        <w:jc w:val="left"/>
        <w:rPr>
          <w:rFonts w:asciiTheme="majorHAnsi" w:eastAsiaTheme="majorEastAsia" w:hAnsiTheme="majorHAnsi" w:cstheme="majorBidi"/>
          <w:color w:val="007789" w:themeColor="accent1" w:themeShade="BF"/>
          <w:sz w:val="32"/>
        </w:rPr>
      </w:pPr>
      <w:r w:rsidRPr="00DD7183">
        <w:rPr>
          <w:vertAlign w:val="superscript"/>
        </w:rPr>
        <w:fldChar w:fldCharType="begin"/>
      </w:r>
      <w:r w:rsidRPr="00DD7183">
        <w:rPr>
          <w:vertAlign w:val="superscript"/>
        </w:rPr>
        <w:instrText xml:space="preserve"> NOTEREF _Ref491155134 \h  \* MERGEFORMAT </w:instrText>
      </w:r>
      <w:r w:rsidRPr="00DD7183">
        <w:rPr>
          <w:vertAlign w:val="superscript"/>
        </w:rPr>
      </w:r>
      <w:r w:rsidRPr="00DD7183">
        <w:rPr>
          <w:vertAlign w:val="superscript"/>
        </w:rPr>
        <w:fldChar w:fldCharType="separate"/>
      </w:r>
      <w:r w:rsidR="00C911EC">
        <w:rPr>
          <w:vertAlign w:val="superscript"/>
        </w:rPr>
        <w:t>32</w:t>
      </w:r>
      <w:r w:rsidRPr="00DD7183">
        <w:rPr>
          <w:vertAlign w:val="superscript"/>
        </w:rPr>
        <w:fldChar w:fldCharType="end"/>
      </w:r>
      <w:r>
        <w:t xml:space="preserve"> </w:t>
      </w:r>
      <w:hyperlink r:id="rId124" w:history="1">
        <w:r w:rsidRPr="00544650">
          <w:rPr>
            <w:rStyle w:val="Lienhypertexte"/>
          </w:rPr>
          <w:t>http://annuaire.action-sociale.org/etablissements/adultes-handicapes/etablissement-et-service-d-aide-par-le-travail--e-s-a-t---246.html</w:t>
        </w:r>
      </w:hyperlink>
    </w:p>
    <w:p w:rsidR="0092069E" w:rsidRDefault="0092069E">
      <w:pPr>
        <w:jc w:val="left"/>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color w:val="007789" w:themeColor="accent1" w:themeShade="BF"/>
          <w:sz w:val="32"/>
        </w:rPr>
        <w:br w:type="page"/>
      </w:r>
    </w:p>
    <w:p w:rsidR="006B2266" w:rsidRDefault="006B2266" w:rsidP="00176D69">
      <w:pPr>
        <w:pStyle w:val="Titre1"/>
        <w:numPr>
          <w:ilvl w:val="0"/>
          <w:numId w:val="31"/>
        </w:numPr>
      </w:pPr>
      <w:bookmarkStart w:id="120" w:name="_Toc491097395"/>
      <w:bookmarkStart w:id="121" w:name="_Toc491181769"/>
      <w:r>
        <w:lastRenderedPageBreak/>
        <w:t>Annexes</w:t>
      </w:r>
      <w:bookmarkEnd w:id="121"/>
    </w:p>
    <w:p w:rsidR="006B2266" w:rsidRDefault="006B2266" w:rsidP="006B2266">
      <w:pPr>
        <w:pStyle w:val="Titre2"/>
      </w:pPr>
      <w:bookmarkStart w:id="122" w:name="_Toc491181770"/>
      <w:r>
        <w:t>GitHub workflow</w:t>
      </w:r>
      <w:bookmarkEnd w:id="122"/>
    </w:p>
    <w:p w:rsidR="003A09B5" w:rsidRDefault="003A09B5" w:rsidP="003A09B5">
      <w:r>
        <w:t>1.</w:t>
      </w:r>
      <w:r>
        <w:tab/>
        <w:t xml:space="preserve">Bug (Issue) : </w:t>
      </w:r>
    </w:p>
    <w:p w:rsidR="003A09B5" w:rsidRDefault="003A09B5" w:rsidP="003A09B5">
      <w:r>
        <w:t xml:space="preserve">Chaque bugs rencontré dans le projet (vue a l'utilisation du produits ou à la lecture du code) doit être remonté sur Github : </w:t>
      </w:r>
    </w:p>
    <w:p w:rsidR="003A09B5" w:rsidRDefault="003A09B5" w:rsidP="003A09B5">
      <w:r>
        <w:t>•</w:t>
      </w:r>
      <w:r>
        <w:tab/>
        <w:t>Une "Issue" doit être associée au bug. Elle doit expliquer clairement comment le bug a été rencontré (soit par lecture, soit les manipulations nécessaires à l'observation du bug).</w:t>
      </w:r>
    </w:p>
    <w:p w:rsidR="003A09B5" w:rsidRDefault="003A09B5" w:rsidP="003A09B5">
      <w:r>
        <w:t>•</w:t>
      </w:r>
      <w:r>
        <w:tab/>
        <w:t>Un "Label" peut être associé à l'issue (toujours mieux, afin de pouvoir classer les bugs par importance, compétences, afin de cibler les parties du projet et pour une meilleure visibilité)</w:t>
      </w:r>
    </w:p>
    <w:p w:rsidR="003A09B5" w:rsidRDefault="003A09B5" w:rsidP="003A09B5">
      <w:r>
        <w:t>•</w:t>
      </w:r>
      <w:r>
        <w:tab/>
        <w:t>Un "Milestone" peut être associé à l'issue. Il représente un repère temporel (un sprint par exemple). Exemple : Si pour une certaine raison on décide que la totalité des modèles doivent être fonctionnels à l'issue du sprint X, tout les bugs liés aux modèles devront être marqué par le Milestone "sprint X".</w:t>
      </w:r>
    </w:p>
    <w:p w:rsidR="003A09B5" w:rsidRDefault="003A09B5" w:rsidP="003A09B5">
      <w:r>
        <w:t>•</w:t>
      </w:r>
      <w:r>
        <w:tab/>
        <w:t>Chaque Issue peut être assignée à une ou plusieurs personnes : ces assignations peuvent être judicieuse si tout le monde ne partage pas les mêmes compétences, si quelqu'un décide qu'il s'occupera de ce bugs (si cette personne à engendrer le bug par exemple ;)) etc...</w:t>
      </w:r>
    </w:p>
    <w:p w:rsidR="003A09B5" w:rsidRDefault="003A09B5" w:rsidP="003A09B5">
      <w:r>
        <w:t>Voici une liste non-exhaustive des labels qui sont à utiliser pour une meilleure productivité :</w:t>
      </w:r>
    </w:p>
    <w:p w:rsidR="003A09B5" w:rsidRDefault="003A09B5" w:rsidP="003A09B5">
      <w:r>
        <w:t>•</w:t>
      </w:r>
      <w:r>
        <w:tab/>
        <w:t>"In progress" : Un des plus important</w:t>
      </w:r>
      <w:r w:rsidR="003E7E75">
        <w:t>s</w:t>
      </w:r>
      <w:r>
        <w:t>, permet à l'équipe de ne pas travailler en doublon, et signale qu'un travail est en cours sur ce problème (La personne responsable de l'ajout du label "In progress" est encouragé à s'assigner au bug pour une meilleure visibilité.</w:t>
      </w:r>
    </w:p>
    <w:p w:rsidR="003A09B5" w:rsidRDefault="003A09B5" w:rsidP="003A09B5">
      <w:r>
        <w:t>•</w:t>
      </w:r>
      <w:r>
        <w:tab/>
        <w:t>"Urgent" : Parle de lui-même, permet de rapidement trouver les bugs qui nécessitent une intervention urgente.</w:t>
      </w:r>
    </w:p>
    <w:p w:rsidR="003A09B5" w:rsidRDefault="003A09B5" w:rsidP="003A09B5">
      <w:r>
        <w:t>•</w:t>
      </w:r>
      <w:r>
        <w:tab/>
        <w:t>"Help Wanted" : Permet de signaler que la ou les personnes assignée(s) à cette issue ont besoin d'aide.</w:t>
      </w:r>
    </w:p>
    <w:p w:rsidR="003A09B5" w:rsidRDefault="003A09B5" w:rsidP="003A09B5"/>
    <w:p w:rsidR="003A09B5" w:rsidRDefault="003A09B5" w:rsidP="003A09B5">
      <w:r>
        <w:t>2.</w:t>
      </w:r>
      <w:r>
        <w:tab/>
        <w:t>Git Workflow</w:t>
      </w:r>
    </w:p>
    <w:p w:rsidR="003A09B5" w:rsidRDefault="003A09B5" w:rsidP="003A09B5"/>
    <w:p w:rsidR="003A09B5" w:rsidRDefault="003A09B5" w:rsidP="003A09B5">
      <w:r>
        <w:lastRenderedPageBreak/>
        <w:t>a.</w:t>
      </w:r>
      <w:r>
        <w:tab/>
        <w:t xml:space="preserve">Branches : </w:t>
      </w:r>
    </w:p>
    <w:p w:rsidR="003A09B5" w:rsidRDefault="003A09B5" w:rsidP="003A09B5">
      <w:r>
        <w:t>Au maximum éviter de travailler sur une même branche à plusieurs. Cela permettra d'éviter des conflits, parfois lourd à corriger, et donnera un meilleur historique du projet, de ce qui s'y est fait, quand, et par qui.</w:t>
      </w:r>
    </w:p>
    <w:p w:rsidR="003A09B5" w:rsidRDefault="003A09B5" w:rsidP="003A09B5">
      <w:r>
        <w:t>b.</w:t>
      </w:r>
      <w:r>
        <w:tab/>
        <w:t xml:space="preserve">Features : </w:t>
      </w:r>
    </w:p>
    <w:p w:rsidR="003A09B5" w:rsidRDefault="003A09B5" w:rsidP="003A09B5">
      <w:r>
        <w:t xml:space="preserve">A chaque nouvelle feature correspond une nouvelle branche : cela permet aux développeurs de pouvoir travailler indépendamment sans se soucier des </w:t>
      </w:r>
      <w:r w:rsidR="00991744">
        <w:t>avancés des autres (puisque tout</w:t>
      </w:r>
      <w:r>
        <w:t xml:space="preserve"> le monde trava</w:t>
      </w:r>
      <w:r w:rsidR="00461DD7">
        <w:t>ille sur une branche différente</w:t>
      </w:r>
      <w:r>
        <w:t xml:space="preserve"> et sur une feature différente, il ne peut y avoir de conflit durant la phase de dev. </w:t>
      </w:r>
    </w:p>
    <w:p w:rsidR="003A09B5" w:rsidRDefault="003A09B5" w:rsidP="003A09B5">
      <w:r>
        <w:t>Cette branche devra être merge uniquement à la fin du dev, et en état de fonctionnement (merge sur develop).</w:t>
      </w:r>
    </w:p>
    <w:p w:rsidR="003A09B5" w:rsidRDefault="003A09B5" w:rsidP="003A09B5">
      <w:r>
        <w:t>c.</w:t>
      </w:r>
      <w:r>
        <w:tab/>
        <w:t xml:space="preserve">Bug : </w:t>
      </w:r>
    </w:p>
    <w:p w:rsidR="003A09B5" w:rsidRDefault="003A09B5" w:rsidP="003A09B5">
      <w:r>
        <w:t>De même que pour les features, pour chaque correction de bug, on crée une nouvelle branche. Le commit qui résout le bug devra faire mention de l'issue (Ex: "fix #45" si ce commit résout le problème remonté dans l'issue #45). Ceci permettra une meilleure visibilité, mais surtout fermera automatiquement l'issue au moment du merge sur la branche par défaut (master pour nous).</w:t>
      </w:r>
    </w:p>
    <w:p w:rsidR="003A09B5" w:rsidRDefault="003A09B5" w:rsidP="003A09B5"/>
    <w:p w:rsidR="003A09B5" w:rsidRDefault="003A09B5" w:rsidP="003A09B5">
      <w:r>
        <w:t>3.</w:t>
      </w:r>
      <w:r>
        <w:tab/>
        <w:t>Général :</w:t>
      </w:r>
    </w:p>
    <w:p w:rsidR="00EF6608" w:rsidRDefault="003A09B5" w:rsidP="003A09B5">
      <w:r>
        <w:t>Puisqu'on évite au maximum de travailler à plusieurs sur une même branche, le pull/rebase est à éviter ! En effet l'arbre créé par Git n'a pas pour vocation d'être "beau" mais de retracer avec précision l'ensemble des taches du projet. Il est donc important d'avoir un historique des branches, des commits, et des personnes y étant impliqués. On préfèrera donc un merge de la branche de travail sur develop.</w:t>
      </w:r>
    </w:p>
    <w:p w:rsidR="001E359D" w:rsidRDefault="001E359D">
      <w:pPr>
        <w:jc w:val="left"/>
      </w:pPr>
      <w:r>
        <w:br w:type="page"/>
      </w:r>
    </w:p>
    <w:p w:rsidR="00760706" w:rsidRPr="00C1683F" w:rsidRDefault="001E359D" w:rsidP="001E359D">
      <w:pPr>
        <w:pStyle w:val="Titre2"/>
      </w:pPr>
      <w:bookmarkStart w:id="123" w:name="_Toc491181771"/>
      <w:bookmarkEnd w:id="120"/>
      <w:r w:rsidRPr="00C1683F">
        <w:lastRenderedPageBreak/>
        <w:t>Apprendre à utiliser Git : learngitbranch</w:t>
      </w:r>
      <w:bookmarkEnd w:id="123"/>
    </w:p>
    <w:p w:rsidR="00C1683F" w:rsidRDefault="002669B6">
      <w:r w:rsidRPr="00C1683F">
        <w:t xml:space="preserve"> </w:t>
      </w:r>
      <w:r w:rsidR="00C1683F" w:rsidRPr="00C1683F">
        <w:tab/>
      </w:r>
      <w:r w:rsidR="00C1683F">
        <w:t>Suite à la formation Git dirigée par Julien BORDENEUVE, nous avons pu nous exercer sur les fonctionnalités de Git en résolvant différents problèmes et en maîtrisant les différents outils pour la gestion des branches git.</w:t>
      </w:r>
    </w:p>
    <w:p w:rsidR="00C1683F" w:rsidRDefault="00C1683F">
      <w:r>
        <w:t xml:space="preserve">La plateforme que nous avons utilisée se trouve sur le lien suivant : </w:t>
      </w:r>
      <w:hyperlink r:id="rId125" w:history="1">
        <w:r w:rsidRPr="007F5A1A">
          <w:rPr>
            <w:rStyle w:val="Lienhypertexte"/>
          </w:rPr>
          <w:t>http://learngitbranching.js.org/</w:t>
        </w:r>
      </w:hyperlink>
    </w:p>
    <w:p w:rsidR="00C1683F" w:rsidRDefault="00C1683F">
      <w:r>
        <w:t xml:space="preserve">Celui-ci </w:t>
      </w:r>
      <w:r w:rsidR="008E2563">
        <w:t>permet de manipuler des faux arbres Git dans un bac à sable où l’on est libre d’exécuter les commandes que l’on souhaite.</w:t>
      </w:r>
    </w:p>
    <w:p w:rsidR="008E2563" w:rsidRDefault="00C1683F" w:rsidP="008E2563">
      <w:pPr>
        <w:keepNext/>
      </w:pPr>
      <w:r>
        <w:rPr>
          <w:noProof/>
          <w:lang w:eastAsia="fr-FR"/>
        </w:rPr>
        <w:drawing>
          <wp:inline distT="0" distB="0" distL="0" distR="0" wp14:anchorId="0840E006" wp14:editId="3BDF08F1">
            <wp:extent cx="6144427" cy="3582618"/>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814" b="4795"/>
                    <a:stretch/>
                  </pic:blipFill>
                  <pic:spPr bwMode="auto">
                    <a:xfrm>
                      <a:off x="0" y="0"/>
                      <a:ext cx="6166644" cy="3595572"/>
                    </a:xfrm>
                    <a:prstGeom prst="rect">
                      <a:avLst/>
                    </a:prstGeom>
                    <a:ln>
                      <a:noFill/>
                    </a:ln>
                    <a:extLst>
                      <a:ext uri="{53640926-AAD7-44D8-BBD7-CCE9431645EC}">
                        <a14:shadowObscured xmlns:a14="http://schemas.microsoft.com/office/drawing/2010/main"/>
                      </a:ext>
                    </a:extLst>
                  </pic:spPr>
                </pic:pic>
              </a:graphicData>
            </a:graphic>
          </wp:inline>
        </w:drawing>
      </w:r>
    </w:p>
    <w:p w:rsidR="008E2563" w:rsidRDefault="008E2563" w:rsidP="008E2563">
      <w:pPr>
        <w:pStyle w:val="Lgende"/>
        <w:jc w:val="both"/>
      </w:pPr>
      <w:r>
        <w:t xml:space="preserve">Figure </w:t>
      </w:r>
      <w:r>
        <w:fldChar w:fldCharType="begin"/>
      </w:r>
      <w:r>
        <w:instrText xml:space="preserve"> SEQ Figure \* ARABIC </w:instrText>
      </w:r>
      <w:r>
        <w:fldChar w:fldCharType="separate"/>
      </w:r>
      <w:r w:rsidR="00C911EC">
        <w:rPr>
          <w:noProof/>
        </w:rPr>
        <w:t>53</w:t>
      </w:r>
      <w:r>
        <w:fldChar w:fldCharType="end"/>
      </w:r>
      <w:r>
        <w:t xml:space="preserve"> – Réalisation d’un exercice où l’objectif à atteindre correspond à l’arbre de droite</w:t>
      </w:r>
    </w:p>
    <w:p w:rsidR="008E2563" w:rsidRDefault="008E2563" w:rsidP="008E2563">
      <w:r>
        <w:t>Les exercices comportent une explication avec les différents cas d’utilisations des commandes git, des graphes qui démontrent schématiquement le résultat escompté et proposent à chaque exercice de résoudre le problème avec le moins de commande Git possible.</w:t>
      </w:r>
    </w:p>
    <w:p w:rsidR="008E2563" w:rsidRDefault="008E2563" w:rsidP="008E2563"/>
    <w:p w:rsidR="008E2563" w:rsidRDefault="008E2563" w:rsidP="008E2563">
      <w:r>
        <w:t>L’outil Git s’installe sur tous les systèmes d’exploitation Unix, Windows et Mac OS et il existe de nombreux GUI – Graphical User Interface – qui permettent une utilisation plus souple des commandes Git via une interface logicielle.</w:t>
      </w:r>
    </w:p>
    <w:p w:rsidR="008E2563" w:rsidRDefault="008E2563" w:rsidP="008E2563">
      <w:pPr>
        <w:keepNext/>
      </w:pPr>
      <w:r>
        <w:rPr>
          <w:noProof/>
        </w:rPr>
        <w:lastRenderedPageBreak/>
        <w:drawing>
          <wp:inline distT="0" distB="0" distL="0" distR="0">
            <wp:extent cx="5742940" cy="3110865"/>
            <wp:effectExtent l="0" t="0" r="0" b="0"/>
            <wp:docPr id="89" name="Image 89" descr="C:\Users\dma3622\AppData\Local\Microsoft\Windows\INetCache\Content.Word\gitkraken_2017-08-22_10-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gitkraken_2017-08-22_10-33-2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42940" cy="3110865"/>
                    </a:xfrm>
                    <a:prstGeom prst="rect">
                      <a:avLst/>
                    </a:prstGeom>
                    <a:noFill/>
                    <a:ln>
                      <a:noFill/>
                    </a:ln>
                  </pic:spPr>
                </pic:pic>
              </a:graphicData>
            </a:graphic>
          </wp:inline>
        </w:drawing>
      </w:r>
    </w:p>
    <w:p w:rsidR="001A0CB8" w:rsidRDefault="008E2563" w:rsidP="001A0CB8">
      <w:pPr>
        <w:pStyle w:val="Lgende"/>
        <w:jc w:val="both"/>
      </w:pPr>
      <w:r>
        <w:t xml:space="preserve">Figure </w:t>
      </w:r>
      <w:r>
        <w:fldChar w:fldCharType="begin"/>
      </w:r>
      <w:r>
        <w:instrText xml:space="preserve"> SEQ Figure \* ARABIC </w:instrText>
      </w:r>
      <w:r>
        <w:fldChar w:fldCharType="separate"/>
      </w:r>
      <w:r w:rsidR="00C911EC">
        <w:rPr>
          <w:noProof/>
        </w:rPr>
        <w:t>54</w:t>
      </w:r>
      <w:r>
        <w:fldChar w:fldCharType="end"/>
      </w:r>
      <w:r>
        <w:t xml:space="preserve"> – GitKraken, client Git permettant la gestion de branches</w:t>
      </w:r>
      <w:r w:rsidR="004443B5">
        <w:t xml:space="preserve"> G</w:t>
      </w:r>
      <w:r w:rsidR="0025098E">
        <w:t>it</w:t>
      </w:r>
    </w:p>
    <w:p w:rsidR="001A0CB8" w:rsidRDefault="001A0CB8">
      <w:pPr>
        <w:rPr>
          <w:noProof/>
        </w:rPr>
      </w:pPr>
      <w:r>
        <w:tab/>
        <w:t>Depuis le début du stage, j’ai préféré utiliser GitKraken en tant que GUI car je m’étais familiarisé avec lors de mon stage technique.</w:t>
      </w:r>
      <w:r w:rsidRPr="001A0CB8">
        <w:rPr>
          <w:noProof/>
        </w:rPr>
        <w:t xml:space="preserve"> </w:t>
      </w:r>
    </w:p>
    <w:p w:rsidR="001A0CB8" w:rsidRDefault="001A0CB8">
      <w:r>
        <w:rPr>
          <w:noProof/>
        </w:rPr>
        <w:lastRenderedPageBreak/>
        <w:drawing>
          <wp:inline distT="0" distB="0" distL="0" distR="0" wp14:anchorId="13CF8820" wp14:editId="1BA5EB73">
            <wp:extent cx="4760008" cy="4583167"/>
            <wp:effectExtent l="0" t="0" r="2540" b="8255"/>
            <wp:docPr id="1027" name="Image 1027" descr="C:\Users\dma3622\AppData\Local\Microsoft\Windows\INetCache\Content.Word\chrome_2017-08-22_10-3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chrome_2017-08-22_10-39-2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4698" cy="4587683"/>
                    </a:xfrm>
                    <a:prstGeom prst="rect">
                      <a:avLst/>
                    </a:prstGeom>
                    <a:noFill/>
                    <a:ln>
                      <a:noFill/>
                    </a:ln>
                  </pic:spPr>
                </pic:pic>
              </a:graphicData>
            </a:graphic>
          </wp:inline>
        </w:drawing>
      </w:r>
    </w:p>
    <w:p w:rsidR="001A0CB8" w:rsidRDefault="001A0CB8" w:rsidP="001A0CB8">
      <w:pPr>
        <w:keepNext/>
      </w:pPr>
    </w:p>
    <w:p w:rsidR="001A0CB8" w:rsidRDefault="001A0CB8" w:rsidP="00863290">
      <w:pPr>
        <w:pStyle w:val="Lgende"/>
        <w:jc w:val="both"/>
      </w:pPr>
      <w:r>
        <w:t xml:space="preserve">Figure </w:t>
      </w:r>
      <w:r>
        <w:fldChar w:fldCharType="begin"/>
      </w:r>
      <w:r>
        <w:instrText xml:space="preserve"> SEQ Figure \* ARABIC </w:instrText>
      </w:r>
      <w:r>
        <w:fldChar w:fldCharType="separate"/>
      </w:r>
      <w:r w:rsidR="00C911EC">
        <w:rPr>
          <w:noProof/>
        </w:rPr>
        <w:t>55</w:t>
      </w:r>
      <w:r>
        <w:fldChar w:fldCharType="end"/>
      </w:r>
      <w:r>
        <w:t xml:space="preserve"> – Autant de niveaux pour maîtriser le git branching</w:t>
      </w:r>
    </w:p>
    <w:p w:rsidR="00150CF8" w:rsidRPr="00C1683F" w:rsidRDefault="001A0CB8">
      <w:pPr>
        <w:rPr>
          <w:rFonts w:asciiTheme="majorHAnsi" w:eastAsiaTheme="majorEastAsia" w:hAnsiTheme="majorHAnsi" w:cstheme="majorBidi"/>
          <w:color w:val="007789" w:themeColor="accent1" w:themeShade="BF"/>
          <w:sz w:val="32"/>
        </w:rPr>
      </w:pPr>
      <w:r>
        <w:t>Une fois que vous avez accompli les différents niveaux de learngitbranching, vous pouvez vous lancer dans vos projets en méthodes agiles !</w:t>
      </w:r>
      <w:r w:rsidR="008C3E08">
        <w:t xml:space="preserve"> L’utilisation de Git est recommandée pour les projets qui imposent des développements parallèles de modules ou fonctionnalités.</w:t>
      </w:r>
      <w:r w:rsidR="00150CF8" w:rsidRPr="00C1683F">
        <w:br w:type="page"/>
      </w:r>
    </w:p>
    <w:p w:rsidR="0030730B" w:rsidRDefault="00156575" w:rsidP="00176D69">
      <w:pPr>
        <w:pStyle w:val="Titre1"/>
        <w:numPr>
          <w:ilvl w:val="0"/>
          <w:numId w:val="31"/>
        </w:numPr>
      </w:pPr>
      <w:bookmarkStart w:id="124" w:name="_Toc491097396"/>
      <w:bookmarkStart w:id="125" w:name="_Toc491181772"/>
      <w:r>
        <w:lastRenderedPageBreak/>
        <w:t>Glossaire</w:t>
      </w:r>
      <w:bookmarkEnd w:id="124"/>
      <w:bookmarkEnd w:id="125"/>
    </w:p>
    <w:p w:rsidR="0058379E" w:rsidRDefault="0058379E" w:rsidP="0058379E">
      <w:r w:rsidRPr="00AB719C">
        <w:rPr>
          <w:b/>
        </w:rPr>
        <w:t>AMOA</w:t>
      </w:r>
      <w:r w:rsidR="00FC6B30">
        <w:t> :</w:t>
      </w:r>
      <w:r w:rsidR="003538E7">
        <w:t xml:space="preserve"> </w:t>
      </w:r>
      <w:r w:rsidR="003538E7" w:rsidRPr="003538E7">
        <w:t>Assistance à Maîtrise d’Ouvrage</w:t>
      </w:r>
    </w:p>
    <w:p w:rsidR="00511EC3" w:rsidRDefault="00511EC3" w:rsidP="00511EC3">
      <w:r w:rsidRPr="00AB719C">
        <w:rPr>
          <w:b/>
        </w:rPr>
        <w:t>API REST</w:t>
      </w:r>
      <w:r>
        <w:t xml:space="preserve"> : </w:t>
      </w:r>
      <w:r w:rsidR="00585A6A">
        <w:t xml:space="preserve"> l</w:t>
      </w:r>
      <w:r>
        <w:t xml:space="preserve">’acronyme signifie Application Programming Interface. C’est l’interface d’un système que l’on expose à l’extérieur. C’est grâce aux API que différents systèmes peuvent dialoguer entre eux. </w:t>
      </w:r>
      <w:r w:rsidRPr="00981F44">
        <w:t xml:space="preserve">L’acronyme REST signifie Representational State Transfer. </w:t>
      </w:r>
      <w:r>
        <w:t>Il désigne une standardisation de l’API, à travers un ense</w:t>
      </w:r>
      <w:r w:rsidR="00981F44">
        <w:t xml:space="preserve">mble de règle d’implémentation. </w:t>
      </w:r>
      <w:r>
        <w:t>Ainsi une API REST est une interface du système, accessible depuis l’extérieur et normalisée selon un ensemble de conventions.</w:t>
      </w:r>
    </w:p>
    <w:p w:rsidR="0058379E" w:rsidRPr="00ED5839" w:rsidRDefault="0058379E" w:rsidP="0058379E">
      <w:r w:rsidRPr="00ED5839">
        <w:rPr>
          <w:b/>
        </w:rPr>
        <w:t>AWS</w:t>
      </w:r>
      <w:r w:rsidR="00FC6B30" w:rsidRPr="00ED5839">
        <w:t xml:space="preserve"> :</w:t>
      </w:r>
      <w:r w:rsidR="00ED5839" w:rsidRPr="00ED5839">
        <w:t xml:space="preserve"> Amazon Web Service</w:t>
      </w:r>
      <w:r w:rsidR="00ED5839">
        <w:t xml:space="preserve">s </w:t>
      </w:r>
      <w:r w:rsidR="00ED5839" w:rsidRPr="00ED5839">
        <w:t>est une plateforme de services de cloud sécurisée met</w:t>
      </w:r>
      <w:r w:rsidR="00ED5839">
        <w:t>tant</w:t>
      </w:r>
      <w:r w:rsidR="00ED5839" w:rsidRPr="00ED5839">
        <w:t xml:space="preserve"> à disposition la puissance de calcul et des fonctionnalités de stockage de base de données et de livraison de conten</w:t>
      </w:r>
      <w:r w:rsidR="00ED5839">
        <w:t xml:space="preserve">us </w:t>
      </w:r>
      <w:r w:rsidR="00323D71">
        <w:t>afin d’</w:t>
      </w:r>
      <w:r w:rsidR="00ED5839">
        <w:t xml:space="preserve">aider les entreprises à s’élargir et </w:t>
      </w:r>
      <w:r w:rsidR="00ED5839" w:rsidRPr="00ED5839">
        <w:t xml:space="preserve">à </w:t>
      </w:r>
      <w:r w:rsidR="00ED5839">
        <w:t>grimper</w:t>
      </w:r>
      <w:r w:rsidR="00ED5839" w:rsidRPr="00ED5839">
        <w:t xml:space="preserve"> en échelle</w:t>
      </w:r>
      <w:r w:rsidR="00ED5839">
        <w:t>.</w:t>
      </w:r>
    </w:p>
    <w:p w:rsidR="0058379E" w:rsidRPr="007B1DB1" w:rsidRDefault="0058379E" w:rsidP="0058379E">
      <w:r w:rsidRPr="007B1DB1">
        <w:rPr>
          <w:b/>
        </w:rPr>
        <w:t>BBL</w:t>
      </w:r>
      <w:r w:rsidR="00FC6B30" w:rsidRPr="007B1DB1">
        <w:t xml:space="preserve"> :</w:t>
      </w:r>
      <w:r w:rsidR="00BB0584" w:rsidRPr="007B1DB1">
        <w:t xml:space="preserve"> </w:t>
      </w:r>
      <w:r w:rsidR="00BB0584" w:rsidRPr="00BB0584">
        <w:t>Brown Bag Lunch</w:t>
      </w:r>
      <w:r w:rsidR="007B1DB1">
        <w:t xml:space="preserve"> est une initiative</w:t>
      </w:r>
      <w:r w:rsidR="007B1DB1" w:rsidRPr="007B1DB1">
        <w:t xml:space="preserve"> visant à partager </w:t>
      </w:r>
      <w:r w:rsidR="007B1DB1">
        <w:t>des</w:t>
      </w:r>
      <w:r w:rsidR="007B1DB1" w:rsidRPr="007B1DB1">
        <w:t xml:space="preserve"> connaissance</w:t>
      </w:r>
      <w:r w:rsidR="007B1DB1">
        <w:t>s</w:t>
      </w:r>
      <w:r w:rsidR="007B1DB1" w:rsidRPr="007B1DB1">
        <w:t xml:space="preserve"> en</w:t>
      </w:r>
      <w:r w:rsidR="007B1DB1">
        <w:t xml:space="preserve">tre participants sur </w:t>
      </w:r>
      <w:r w:rsidR="007B1DB1" w:rsidRPr="007B1DB1">
        <w:t>un sujet</w:t>
      </w:r>
      <w:r w:rsidR="007B1DB1">
        <w:t xml:space="preserve"> spécifique autour </w:t>
      </w:r>
      <w:r w:rsidR="007B1DB1" w:rsidRPr="007B1DB1">
        <w:t>d’un repas</w:t>
      </w:r>
      <w:r w:rsidR="007B1DB1">
        <w:t xml:space="preserve"> commun</w:t>
      </w:r>
      <w:r w:rsidR="007B1DB1" w:rsidRPr="007B1DB1">
        <w:t xml:space="preserve"> (typiquement un sandwich).</w:t>
      </w:r>
    </w:p>
    <w:p w:rsidR="0058379E" w:rsidRPr="009F2F77" w:rsidRDefault="0058379E" w:rsidP="0058379E">
      <w:r w:rsidRPr="009F2F77">
        <w:rPr>
          <w:b/>
        </w:rPr>
        <w:t>Back-end</w:t>
      </w:r>
      <w:r w:rsidR="00FC6B30" w:rsidRPr="009F2F77">
        <w:t xml:space="preserve"> :</w:t>
      </w:r>
      <w:r w:rsidR="0067160B">
        <w:t xml:space="preserve"> le développeur back-end touche à la programmation non visuelle, c’est-à-dire qu’il n’y a pas de contenu à une page visuelle sans un côté back-end. On peut décomposer le back-end en trois parties essentielles : un serveur, une application et une base de données.</w:t>
      </w:r>
    </w:p>
    <w:p w:rsidR="0058379E" w:rsidRPr="00C3023F" w:rsidRDefault="0058379E" w:rsidP="0058379E">
      <w:pPr>
        <w:rPr>
          <w:b/>
        </w:rPr>
      </w:pPr>
      <w:r w:rsidRPr="009F2F77">
        <w:rPr>
          <w:b/>
        </w:rPr>
        <w:t>Burn Down</w:t>
      </w:r>
      <w:r w:rsidR="00FC6B30" w:rsidRPr="009F2F77">
        <w:t xml:space="preserve"> :</w:t>
      </w:r>
      <w:r w:rsidR="00C3023F">
        <w:t xml:space="preserve"> représentation graphique du travail restant par rapport au temps durant un </w:t>
      </w:r>
      <w:r w:rsidR="00C3023F">
        <w:rPr>
          <w:b/>
        </w:rPr>
        <w:t>Sprint</w:t>
      </w:r>
    </w:p>
    <w:p w:rsidR="00511EC3" w:rsidRDefault="00511EC3" w:rsidP="00511EC3">
      <w:r w:rsidRPr="00BB0584">
        <w:rPr>
          <w:b/>
        </w:rPr>
        <w:t>Business Unit</w:t>
      </w:r>
      <w:r>
        <w:t xml:space="preserve"> :</w:t>
      </w:r>
      <w:r w:rsidR="00585A6A">
        <w:t xml:space="preserve"> u</w:t>
      </w:r>
      <w:r>
        <w:t>n élément ou un segment logique d'une entreprise (comme la comptabilité, la production, le marketing) représentant une fonction commerciale spécifique et une place définie sur l'organigramme, sous la direction d'un gestionnaire. Aussi appelé département, division ou domaine fonctionnel.</w:t>
      </w:r>
    </w:p>
    <w:p w:rsidR="00BB0584" w:rsidRDefault="0058379E" w:rsidP="0058379E">
      <w:r w:rsidRPr="00BB0584">
        <w:rPr>
          <w:b/>
        </w:rPr>
        <w:t>Capacité</w:t>
      </w:r>
      <w:r w:rsidR="00FC6B30" w:rsidRPr="00FC6B30">
        <w:t xml:space="preserve"> :</w:t>
      </w:r>
      <w:r w:rsidR="00BB0584">
        <w:t xml:space="preserve"> la totalité des points disponibles durant le Sprint sur laquelle est appliquée un Facteur de focalisation. Chacun de ces points correspond à une demi-journée.</w:t>
      </w:r>
    </w:p>
    <w:p w:rsidR="0058379E" w:rsidRPr="00FA77A6" w:rsidRDefault="0058379E" w:rsidP="0058379E">
      <w:r w:rsidRPr="00BB0584">
        <w:rPr>
          <w:b/>
        </w:rPr>
        <w:t>Daily Meeting</w:t>
      </w:r>
      <w:r w:rsidR="00FC6B30" w:rsidRPr="00FC6B30">
        <w:t xml:space="preserve"> :</w:t>
      </w:r>
      <w:r w:rsidR="00FA77A6">
        <w:t xml:space="preserve"> un des rituels </w:t>
      </w:r>
      <w:r w:rsidR="00FA77A6">
        <w:rPr>
          <w:b/>
        </w:rPr>
        <w:t xml:space="preserve">Scrum </w:t>
      </w:r>
      <w:r w:rsidR="00FA77A6">
        <w:t xml:space="preserve">qui a lieu tous les matins pendant maximum 15 minutes. On traite de ce qui a été accompli lors du </w:t>
      </w:r>
      <w:r w:rsidR="00FA77A6">
        <w:rPr>
          <w:b/>
        </w:rPr>
        <w:t xml:space="preserve">Daily Meeting </w:t>
      </w:r>
      <w:r w:rsidR="00FA77A6">
        <w:t>précédent, ce qui sera réalisé et des problèmes rencontrés sur les tâches.</w:t>
      </w:r>
    </w:p>
    <w:p w:rsidR="00810D15" w:rsidRPr="00810D15" w:rsidRDefault="00810D15" w:rsidP="0058379E">
      <w:r w:rsidRPr="00BB0584">
        <w:rPr>
          <w:b/>
        </w:rPr>
        <w:t>Design Pattern</w:t>
      </w:r>
      <w:r>
        <w:t xml:space="preserve"> : </w:t>
      </w:r>
      <w:r w:rsidR="00585A6A">
        <w:t>i</w:t>
      </w:r>
      <w:r>
        <w:t xml:space="preserve">l se traduit par « modèle de conception ». C’est un ensemble de pratiques destinées à résoudre certains problèmes récurrents en informatique. Ces design pattern peuvent être de plusieurs natures : création, structure, comportement. </w:t>
      </w:r>
    </w:p>
    <w:p w:rsidR="0058379E" w:rsidRPr="00CA7ED0" w:rsidRDefault="0058379E" w:rsidP="0058379E">
      <w:pPr>
        <w:rPr>
          <w:b/>
        </w:rPr>
      </w:pPr>
      <w:r w:rsidRPr="00BB0584">
        <w:rPr>
          <w:b/>
        </w:rPr>
        <w:t>DOM</w:t>
      </w:r>
      <w:r w:rsidR="00FC6B30" w:rsidRPr="008750D5">
        <w:t xml:space="preserve"> :</w:t>
      </w:r>
      <w:r w:rsidR="00B676D3">
        <w:t xml:space="preserve"> Document Object Model</w:t>
      </w:r>
      <w:r w:rsidR="00CA7ED0">
        <w:t xml:space="preserve">. L’arbre </w:t>
      </w:r>
      <w:r w:rsidR="00CA7ED0">
        <w:rPr>
          <w:b/>
        </w:rPr>
        <w:t xml:space="preserve">DOM </w:t>
      </w:r>
      <w:r w:rsidR="00CA7ED0">
        <w:t>sert de lien entre la page web et les scripts exécutés ou les langages de programmation</w:t>
      </w:r>
      <w:r w:rsidR="004439CB">
        <w:t>.</w:t>
      </w:r>
    </w:p>
    <w:p w:rsidR="000B7005" w:rsidRPr="008750D5" w:rsidRDefault="0058379E" w:rsidP="000B7005">
      <w:r w:rsidRPr="00626B84">
        <w:rPr>
          <w:b/>
        </w:rPr>
        <w:lastRenderedPageBreak/>
        <w:t>ESIEA</w:t>
      </w:r>
      <w:r w:rsidR="00FC6B30" w:rsidRPr="008750D5">
        <w:t xml:space="preserve"> :</w:t>
      </w:r>
      <w:r w:rsidR="00CB7FF7">
        <w:t xml:space="preserve"> Ecole Supérieure d'Informatique, E</w:t>
      </w:r>
      <w:r w:rsidR="00CB7FF7" w:rsidRPr="00CB7FF7">
        <w:t xml:space="preserve">lectronique, </w:t>
      </w:r>
      <w:r w:rsidR="00CB7FF7">
        <w:t>A</w:t>
      </w:r>
      <w:r w:rsidR="00CB7FF7" w:rsidRPr="00CB7FF7">
        <w:t>utomatique</w:t>
      </w:r>
      <w:r w:rsidR="00CB7FF7">
        <w:t xml:space="preserve"> </w:t>
      </w:r>
    </w:p>
    <w:p w:rsidR="00A52CD2" w:rsidRDefault="00A52CD2" w:rsidP="00585A6A">
      <w:r w:rsidRPr="00626B84">
        <w:rPr>
          <w:b/>
        </w:rPr>
        <w:t>ESN</w:t>
      </w:r>
      <w:r w:rsidRPr="008750D5">
        <w:t xml:space="preserve"> : </w:t>
      </w:r>
      <w:r>
        <w:t>une entreprise spécialisée en services numériques répondant aux besoins d'externalisation des expertises, des services et des projets informatiques des directions informatiques des entreprises. Son ancienne appellation est SSII. (Wikipedia).</w:t>
      </w:r>
    </w:p>
    <w:p w:rsidR="0058379E" w:rsidRDefault="0058379E" w:rsidP="0058379E">
      <w:r w:rsidRPr="00626B84">
        <w:rPr>
          <w:b/>
        </w:rPr>
        <w:t>ERP</w:t>
      </w:r>
      <w:r w:rsidR="00FC6B30">
        <w:t> :</w:t>
      </w:r>
      <w:r w:rsidR="00BA63D3">
        <w:t xml:space="preserve"> progiciel de gestion des process métiers en temps réel.</w:t>
      </w:r>
    </w:p>
    <w:p w:rsidR="00626B84" w:rsidRDefault="0058379E" w:rsidP="00626B84">
      <w:r w:rsidRPr="00626B84">
        <w:rPr>
          <w:b/>
        </w:rPr>
        <w:t>Facteur de focalisation</w:t>
      </w:r>
      <w:r w:rsidR="00FC6B30">
        <w:t> :</w:t>
      </w:r>
      <w:r w:rsidR="00BB0584">
        <w:t xml:space="preserve"> un nombre déterminant arbitrairement si l’efficacité du travail fourni </w:t>
      </w:r>
      <w:r w:rsidR="00626B84">
        <w:t xml:space="preserve">dans le Sprint précédant </w:t>
      </w:r>
      <w:r w:rsidR="00BB0584">
        <w:t xml:space="preserve">se rapproche réellement d’une demi-journée de travaux continus. </w:t>
      </w:r>
      <w:r w:rsidR="00626B84">
        <w:t xml:space="preserve">Il est redéfini pour le prochain Sprint en fonction du nombre de points réalisés </w:t>
      </w:r>
      <w:r w:rsidR="00626B84" w:rsidRPr="00626B84">
        <w:t>durant le Sprint précédent et selon l’accord établi entre l’équipe de développement et les PO / PPO.</w:t>
      </w:r>
      <w:r w:rsidR="00626B84">
        <w:rPr>
          <w:b/>
        </w:rPr>
        <w:t xml:space="preserve"> </w:t>
      </w:r>
    </w:p>
    <w:p w:rsidR="00A52CD2" w:rsidRDefault="00A52CD2" w:rsidP="00585A6A">
      <w:r w:rsidRPr="00D00FC4">
        <w:rPr>
          <w:b/>
        </w:rPr>
        <w:t>Framework</w:t>
      </w:r>
      <w:r>
        <w:t xml:space="preserve"> : assimilable à une librairie générique, mais impose en plus de cela un cadre de travail. Il apporte donc un ensemble d’outils, et guide la réalisation d’une application ou d’une partie de cette application.</w:t>
      </w:r>
    </w:p>
    <w:p w:rsidR="0058379E" w:rsidRPr="009F2F77" w:rsidRDefault="0058379E" w:rsidP="0058379E">
      <w:pPr>
        <w:rPr>
          <w:b/>
        </w:rPr>
      </w:pPr>
      <w:r w:rsidRPr="009F2F77">
        <w:rPr>
          <w:b/>
        </w:rPr>
        <w:t>Front-end</w:t>
      </w:r>
      <w:r w:rsidR="00FC6B30" w:rsidRPr="009F2F77">
        <w:rPr>
          <w:b/>
        </w:rPr>
        <w:t xml:space="preserve"> </w:t>
      </w:r>
      <w:r w:rsidR="00FC6B30" w:rsidRPr="009F2F77">
        <w:t>:</w:t>
      </w:r>
      <w:r w:rsidR="0067160B">
        <w:t xml:space="preserve"> il s’agit des éléments visuels de la page internet avec lesquels on peut interagir. On y distingue à la fois la partie design du site que le développement des interactions utilisateurs.</w:t>
      </w:r>
    </w:p>
    <w:p w:rsidR="0058379E" w:rsidRPr="009F2F77" w:rsidRDefault="0058379E" w:rsidP="0058379E">
      <w:r w:rsidRPr="009F2F77">
        <w:rPr>
          <w:b/>
        </w:rPr>
        <w:t>Full-stack</w:t>
      </w:r>
      <w:r w:rsidR="00FC6B30" w:rsidRPr="009F2F77">
        <w:t xml:space="preserve"> :</w:t>
      </w:r>
      <w:r w:rsidR="00BF5390">
        <w:t xml:space="preserve"> un développeur qui implémente le front-end et le back-end d’une application.</w:t>
      </w:r>
    </w:p>
    <w:p w:rsidR="00CB7FF7" w:rsidRDefault="0058379E" w:rsidP="0058379E">
      <w:r w:rsidRPr="00D00FC4">
        <w:rPr>
          <w:b/>
        </w:rPr>
        <w:t>GitHub</w:t>
      </w:r>
      <w:r w:rsidR="00FC6B30" w:rsidRPr="000004ED">
        <w:t xml:space="preserve"> :</w:t>
      </w:r>
      <w:r w:rsidR="000004ED" w:rsidRPr="000004ED">
        <w:t xml:space="preserve"> un service web d'hébergement et de gestio</w:t>
      </w:r>
      <w:r w:rsidR="000004ED">
        <w:t>n de dévelop</w:t>
      </w:r>
      <w:r w:rsidR="00CB7FF7">
        <w:t>pement de logiciels</w:t>
      </w:r>
      <w:r w:rsidR="000004ED" w:rsidRPr="000004ED">
        <w:t xml:space="preserve"> utilisant le logiciel de gestion de versions Git. </w:t>
      </w:r>
    </w:p>
    <w:p w:rsidR="00E9001B" w:rsidRDefault="003E14B6" w:rsidP="0058379E">
      <w:r>
        <w:rPr>
          <w:b/>
        </w:rPr>
        <w:t>J</w:t>
      </w:r>
      <w:r w:rsidR="00E9001B" w:rsidRPr="00D00FC4">
        <w:rPr>
          <w:b/>
        </w:rPr>
        <w:t>SON</w:t>
      </w:r>
      <w:r w:rsidR="00E9001B">
        <w:t xml:space="preserve"> : </w:t>
      </w:r>
      <w:r w:rsidR="0025155A">
        <w:t>JavaScript Object Notation</w:t>
      </w:r>
      <w:r w:rsidR="00DF3305">
        <w:t>. Format de données servant d’échange de données.</w:t>
      </w:r>
    </w:p>
    <w:p w:rsidR="0058379E" w:rsidRPr="00D00FC4" w:rsidRDefault="0058379E" w:rsidP="0058379E">
      <w:r w:rsidRPr="00D00FC4">
        <w:rPr>
          <w:b/>
        </w:rPr>
        <w:t>HTTP</w:t>
      </w:r>
      <w:r w:rsidR="00FC6B30" w:rsidRPr="00D00FC4">
        <w:t xml:space="preserve"> :</w:t>
      </w:r>
      <w:r w:rsidR="00D00FC4" w:rsidRPr="00D00FC4">
        <w:t xml:space="preserve"> Hyper</w:t>
      </w:r>
      <w:r w:rsidR="00D00FC4">
        <w:t>T</w:t>
      </w:r>
      <w:r w:rsidR="00D00FC4" w:rsidRPr="00D00FC4">
        <w:t xml:space="preserve">ext Transfer Protocol </w:t>
      </w:r>
      <w:r w:rsidR="00D00FC4">
        <w:t>est un protocole définissant</w:t>
      </w:r>
      <w:r w:rsidR="00D00FC4" w:rsidRPr="00D00FC4">
        <w:t xml:space="preserve"> la communication entre un client (exemple: navigateur) et un serveur sur le World Wide Web (WWW).</w:t>
      </w:r>
    </w:p>
    <w:p w:rsidR="0058379E" w:rsidRPr="009F2F77" w:rsidRDefault="0058379E" w:rsidP="0058379E">
      <w:r w:rsidRPr="009F2F77">
        <w:rPr>
          <w:b/>
        </w:rPr>
        <w:t>IDE</w:t>
      </w:r>
      <w:r w:rsidR="00FC6B30" w:rsidRPr="009F2F77">
        <w:t> :</w:t>
      </w:r>
      <w:r w:rsidR="00054F43">
        <w:t xml:space="preserve"> Integrated Development Environment. </w:t>
      </w:r>
      <w:r w:rsidR="001D3087">
        <w:t>Logiciel regroupant un ensemble d’outils pour une productivité supérieure dans le développement logiciel.</w:t>
      </w:r>
    </w:p>
    <w:p w:rsidR="0058379E" w:rsidRPr="009F2F77" w:rsidRDefault="0058379E" w:rsidP="0058379E">
      <w:r w:rsidRPr="009F2F77">
        <w:rPr>
          <w:b/>
        </w:rPr>
        <w:t>MVP</w:t>
      </w:r>
      <w:r w:rsidR="00FC6B30" w:rsidRPr="009F2F77">
        <w:t> :</w:t>
      </w:r>
      <w:r w:rsidR="003B6B15">
        <w:t xml:space="preserve"> Model-View-Controller . Design Pattern destiné à faciliter l’automatisation de tests, soit les tests de non-régression et apporte une abstraction entre la logique et la vue.</w:t>
      </w:r>
    </w:p>
    <w:p w:rsidR="0058379E" w:rsidRPr="00F553F8" w:rsidRDefault="0058379E" w:rsidP="0058379E">
      <w:r w:rsidRPr="00F72BC7">
        <w:rPr>
          <w:b/>
        </w:rPr>
        <w:t>Planning Poker</w:t>
      </w:r>
      <w:r w:rsidR="00FC6B30" w:rsidRPr="00F553F8">
        <w:t> :</w:t>
      </w:r>
      <w:r w:rsidR="00F553F8">
        <w:t xml:space="preserve"> un planning servant à</w:t>
      </w:r>
      <w:r w:rsidR="00F553F8" w:rsidRPr="00F553F8">
        <w:t xml:space="preserve"> déterminer le nombre de points à attribuer à chaque User Story.</w:t>
      </w:r>
    </w:p>
    <w:p w:rsidR="0058379E" w:rsidRPr="00F553F8" w:rsidRDefault="0058379E" w:rsidP="0058379E">
      <w:r w:rsidRPr="00F72BC7">
        <w:rPr>
          <w:b/>
        </w:rPr>
        <w:t>Product Backlog</w:t>
      </w:r>
      <w:r w:rsidR="00FC6B30" w:rsidRPr="00F553F8">
        <w:t xml:space="preserve"> :</w:t>
      </w:r>
      <w:r w:rsidR="00F553F8" w:rsidRPr="00F553F8">
        <w:t xml:space="preserve"> une liste d’User Stories</w:t>
      </w:r>
      <w:r w:rsidR="00F553F8">
        <w:t xml:space="preserve"> </w:t>
      </w:r>
      <w:r w:rsidR="00F553F8" w:rsidRPr="00F553F8">
        <w:t>qui correspondent à plusieurs scenarii où le projet doit être capable de réaliser la situation décrite.</w:t>
      </w:r>
    </w:p>
    <w:p w:rsidR="0058379E" w:rsidRPr="00703811" w:rsidRDefault="0058379E" w:rsidP="0058379E">
      <w:r w:rsidRPr="00F72BC7">
        <w:rPr>
          <w:b/>
        </w:rPr>
        <w:lastRenderedPageBreak/>
        <w:t>PO</w:t>
      </w:r>
      <w:r w:rsidR="00FC6B30" w:rsidRPr="00703811">
        <w:t xml:space="preserve"> :</w:t>
      </w:r>
      <w:r w:rsidR="00703811" w:rsidRPr="00703811">
        <w:t xml:space="preserve"> </w:t>
      </w:r>
      <w:r w:rsidR="00703811">
        <w:t xml:space="preserve">Product Owner </w:t>
      </w:r>
      <w:r w:rsidR="00703811" w:rsidRPr="00703811">
        <w:t xml:space="preserve">définit la vision du projet en fonction de ce </w:t>
      </w:r>
      <w:r w:rsidR="00703811">
        <w:t>qu’il cherche à construire et</w:t>
      </w:r>
      <w:r w:rsidR="00703811" w:rsidRPr="00703811">
        <w:t xml:space="preserve"> transmet cette vision à l’équipe Scrum. Il </w:t>
      </w:r>
      <w:r w:rsidR="00703811">
        <w:t>se</w:t>
      </w:r>
      <w:r w:rsidR="00703811" w:rsidRPr="00703811">
        <w:t xml:space="preserve"> charge du Product </w:t>
      </w:r>
      <w:r w:rsidR="00703811">
        <w:t xml:space="preserve">étant donné qu’il connait </w:t>
      </w:r>
      <w:r w:rsidR="00703811" w:rsidRPr="00703811">
        <w:t>les différents utilisateurs, le marché du secteur, la concurrence et les tendances du système en cours de développement</w:t>
      </w:r>
      <w:r w:rsidR="00703811">
        <w:t>. Il prend les</w:t>
      </w:r>
      <w:r w:rsidR="00703811" w:rsidRPr="00703811">
        <w:t xml:space="preserve"> décisions sur les</w:t>
      </w:r>
      <w:r w:rsidR="00703811">
        <w:t xml:space="preserve"> fonctionnalités à implémenter </w:t>
      </w:r>
      <w:r w:rsidR="00703811" w:rsidRPr="00703811">
        <w:t xml:space="preserve">selon les besoins du client. </w:t>
      </w:r>
      <w:r w:rsidR="00703811">
        <w:t>Lors de ses indisponibilités, il est remplacé par les PPO.</w:t>
      </w:r>
    </w:p>
    <w:p w:rsidR="00703811" w:rsidRDefault="0058379E" w:rsidP="0058379E">
      <w:r w:rsidRPr="00F72BC7">
        <w:rPr>
          <w:b/>
        </w:rPr>
        <w:t>PPO</w:t>
      </w:r>
      <w:r w:rsidR="00FC6B30" w:rsidRPr="00703811">
        <w:t xml:space="preserve"> :</w:t>
      </w:r>
      <w:r w:rsidR="00703811" w:rsidRPr="00703811">
        <w:t xml:space="preserve"> Proxy Product Owner </w:t>
      </w:r>
      <w:r w:rsidR="00703811">
        <w:t>remplace le PO lorsqu’il n’est pas disponible.  I</w:t>
      </w:r>
      <w:r w:rsidR="00703811" w:rsidRPr="00703811">
        <w:t>l existe plusieurs degrés de PPO selon la resp</w:t>
      </w:r>
      <w:r w:rsidR="00703811">
        <w:t>onsabilité endossée par les PPO qui doivent s’assurer que la direction orientée par le PO soit maintenue.</w:t>
      </w:r>
    </w:p>
    <w:p w:rsidR="0058379E" w:rsidRPr="000004ED" w:rsidRDefault="0058379E" w:rsidP="0058379E">
      <w:r w:rsidRPr="00F72BC7">
        <w:rPr>
          <w:b/>
        </w:rPr>
        <w:t>QCM</w:t>
      </w:r>
      <w:r w:rsidR="00FC6B30" w:rsidRPr="000004ED">
        <w:t xml:space="preserve"> :</w:t>
      </w:r>
      <w:r w:rsidR="000004ED" w:rsidRPr="000004ED">
        <w:t xml:space="preserve"> </w:t>
      </w:r>
      <w:r w:rsidR="000004ED">
        <w:t>un Questionnaire à Choix M</w:t>
      </w:r>
      <w:r w:rsidR="000004ED" w:rsidRPr="000004ED">
        <w:t>ultiples est un outil d'enquête ou d'évaluation dans lequel plusieurs réponses sont proposées pour chaque question.</w:t>
      </w:r>
    </w:p>
    <w:p w:rsidR="00EB35C8" w:rsidRPr="00EB35C8" w:rsidRDefault="0058379E" w:rsidP="0058379E">
      <w:r w:rsidRPr="00EB35C8">
        <w:rPr>
          <w:b/>
          <w:lang w:val="en-GB"/>
        </w:rPr>
        <w:t>SAP</w:t>
      </w:r>
      <w:r w:rsidR="00FC6B30" w:rsidRPr="00EB35C8">
        <w:rPr>
          <w:lang w:val="en-GB"/>
        </w:rPr>
        <w:t xml:space="preserve"> :</w:t>
      </w:r>
      <w:r w:rsidR="00EB35C8" w:rsidRPr="00EB35C8">
        <w:rPr>
          <w:lang w:val="en-GB"/>
        </w:rPr>
        <w:t xml:space="preserve"> Systems, Applications and Products for data processing. </w:t>
      </w:r>
      <w:r w:rsidR="00EB35C8" w:rsidRPr="00EB35C8">
        <w:t xml:space="preserve">Progiciel de gestion intégré / cf </w:t>
      </w:r>
      <w:r w:rsidR="00EB35C8" w:rsidRPr="00EB35C8">
        <w:rPr>
          <w:b/>
        </w:rPr>
        <w:t>ERP</w:t>
      </w:r>
    </w:p>
    <w:p w:rsidR="0058379E" w:rsidRPr="00ED6D72" w:rsidRDefault="0058379E" w:rsidP="0058379E">
      <w:r w:rsidRPr="00F72BC7">
        <w:rPr>
          <w:b/>
        </w:rPr>
        <w:t>Scrum</w:t>
      </w:r>
      <w:r w:rsidR="00FC6B30" w:rsidRPr="00ED6D72">
        <w:t xml:space="preserve"> :</w:t>
      </w:r>
      <w:r w:rsidR="00ED6D72" w:rsidRPr="00ED6D72">
        <w:t xml:space="preserve"> une méthode Agile qui applique de façon itérative </w:t>
      </w:r>
      <w:r w:rsidR="00ED6D72">
        <w:t>un Sprint.</w:t>
      </w:r>
    </w:p>
    <w:p w:rsidR="00ED6D72" w:rsidRDefault="0058379E" w:rsidP="0058379E">
      <w:r w:rsidRPr="00F72BC7">
        <w:rPr>
          <w:b/>
        </w:rPr>
        <w:t>Scrum Board</w:t>
      </w:r>
      <w:r w:rsidR="00FC6B30" w:rsidRPr="00ED6D72">
        <w:t xml:space="preserve"> :</w:t>
      </w:r>
      <w:r w:rsidR="00ED6D72" w:rsidRPr="00ED6D72">
        <w:t xml:space="preserve"> </w:t>
      </w:r>
      <w:r w:rsidR="00ED6D72">
        <w:t xml:space="preserve">un tableau qui ordonne les </w:t>
      </w:r>
      <w:r w:rsidR="00ED6D72" w:rsidRPr="00ED6D72">
        <w:t>User Stories selon qu’elles sont à faire (to do), en cours (in progress) ou finies (done).</w:t>
      </w:r>
      <w:r w:rsidR="00ED6D72">
        <w:t xml:space="preserve"> Il est généralement placé à un endroit visible </w:t>
      </w:r>
      <w:r w:rsidR="00ED6D72" w:rsidRPr="00ED6D72">
        <w:t>par toute l’équipe pour que chacun et chacune puisse se rendre compte de l’avancement du projet, ainsi que de leurs tâches respectives.</w:t>
      </w:r>
    </w:p>
    <w:p w:rsidR="0058379E" w:rsidRPr="00703811" w:rsidRDefault="0058379E" w:rsidP="0058379E">
      <w:r w:rsidRPr="00F72BC7">
        <w:rPr>
          <w:b/>
        </w:rPr>
        <w:t>Scrum Master</w:t>
      </w:r>
      <w:r w:rsidR="00FC6B30" w:rsidRPr="00703811">
        <w:t xml:space="preserve"> :</w:t>
      </w:r>
      <w:r w:rsidR="00703811" w:rsidRPr="00703811">
        <w:t xml:space="preserve"> </w:t>
      </w:r>
      <w:r w:rsidR="00703811">
        <w:t>un</w:t>
      </w:r>
      <w:r w:rsidR="00703811" w:rsidRPr="00703811">
        <w:t xml:space="preserve"> membre de l’équipe de développement </w:t>
      </w:r>
      <w:r w:rsidR="00703811">
        <w:t>ayant</w:t>
      </w:r>
      <w:r w:rsidR="00703811" w:rsidRPr="00703811">
        <w:t xml:space="preserve"> pour responsabilités de s’assurer que les règles Scrum soient bien appliquées</w:t>
      </w:r>
      <w:r w:rsidR="00703811">
        <w:t>. Il</w:t>
      </w:r>
      <w:r w:rsidR="00703811" w:rsidRPr="00703811">
        <w:t xml:space="preserve"> mène les rituels Scrum et sert d’intermédiaire entre l’équipe et les PO / PPO.</w:t>
      </w:r>
    </w:p>
    <w:p w:rsidR="000004ED" w:rsidRDefault="0058379E" w:rsidP="0058379E">
      <w:r w:rsidRPr="00F72BC7">
        <w:rPr>
          <w:b/>
        </w:rPr>
        <w:t>Serious Game</w:t>
      </w:r>
      <w:r w:rsidR="00FC6B30" w:rsidRPr="000004ED">
        <w:t xml:space="preserve"> :</w:t>
      </w:r>
      <w:r w:rsidR="000004ED" w:rsidRPr="000004ED">
        <w:t xml:space="preserve"> un jeu qui a pour but d’e</w:t>
      </w:r>
      <w:r w:rsidR="000004ED">
        <w:t>nseigner de nouvelles connaissances, renforcer d</w:t>
      </w:r>
      <w:r w:rsidR="000004ED" w:rsidRPr="000004ED">
        <w:t>es acquis et évaluer le niveau d’une personne. De manière général</w:t>
      </w:r>
      <w:r w:rsidR="000004ED">
        <w:t>e</w:t>
      </w:r>
      <w:r w:rsidR="000004ED" w:rsidRPr="000004ED">
        <w:t xml:space="preserve">, </w:t>
      </w:r>
      <w:r w:rsidR="000004ED">
        <w:t>il</w:t>
      </w:r>
      <w:r w:rsidR="000004ED" w:rsidRPr="000004ED">
        <w:t xml:space="preserve"> </w:t>
      </w:r>
      <w:r w:rsidR="000004ED">
        <w:t>propose</w:t>
      </w:r>
      <w:r w:rsidR="000004ED" w:rsidRPr="000004ED">
        <w:t xml:space="preserve"> un scénario </w:t>
      </w:r>
      <w:r w:rsidR="000004ED">
        <w:t>avec une problèmatique à ré</w:t>
      </w:r>
      <w:r w:rsidR="000004ED" w:rsidRPr="000004ED">
        <w:t xml:space="preserve">soudre en « jouant le jeu », c’est-à-dire que notre rôle est de compléter le jeu selon les règles imposées et la réussite va dépendre des décisions </w:t>
      </w:r>
      <w:r w:rsidR="000004ED">
        <w:t>entreprises</w:t>
      </w:r>
      <w:r w:rsidR="000004ED" w:rsidRPr="000004ED">
        <w:t xml:space="preserve">.  </w:t>
      </w:r>
    </w:p>
    <w:p w:rsidR="0058379E" w:rsidRPr="00703811" w:rsidRDefault="0058379E" w:rsidP="0058379E">
      <w:r w:rsidRPr="00F72BC7">
        <w:rPr>
          <w:b/>
        </w:rPr>
        <w:t>Sprint</w:t>
      </w:r>
      <w:r w:rsidR="00FC6B30" w:rsidRPr="00703811">
        <w:t xml:space="preserve"> :</w:t>
      </w:r>
      <w:r w:rsidR="00703811" w:rsidRPr="00703811">
        <w:t xml:space="preserve"> un ensemble de rituels qui se répètent pour une période</w:t>
      </w:r>
      <w:r w:rsidR="00ED6D72">
        <w:t xml:space="preserve"> variant de deux à quatre semaines</w:t>
      </w:r>
      <w:r w:rsidR="00F553F8">
        <w:t>.</w:t>
      </w:r>
    </w:p>
    <w:p w:rsidR="0058379E" w:rsidRPr="00F553F8" w:rsidRDefault="0058379E" w:rsidP="0058379E">
      <w:r w:rsidRPr="00F72BC7">
        <w:rPr>
          <w:b/>
        </w:rPr>
        <w:t>Sprint Backlog</w:t>
      </w:r>
      <w:r w:rsidR="00FC6B30" w:rsidRPr="00F553F8">
        <w:t xml:space="preserve"> :</w:t>
      </w:r>
      <w:r w:rsidR="00F553F8" w:rsidRPr="00F553F8">
        <w:t xml:space="preserve"> </w:t>
      </w:r>
      <w:r w:rsidR="00F553F8">
        <w:t>la</w:t>
      </w:r>
      <w:r w:rsidR="00F553F8" w:rsidRPr="00F553F8">
        <w:t xml:space="preserve"> liste des User Stories à réaliser durant le Sprint</w:t>
      </w:r>
      <w:r w:rsidR="00F553F8">
        <w:t>.</w:t>
      </w:r>
    </w:p>
    <w:p w:rsidR="0058379E" w:rsidRPr="00F553F8" w:rsidRDefault="0058379E" w:rsidP="0058379E">
      <w:r w:rsidRPr="00F72BC7">
        <w:rPr>
          <w:b/>
        </w:rPr>
        <w:t>Sprint Planning</w:t>
      </w:r>
      <w:r w:rsidR="00FC6B30" w:rsidRPr="00F553F8">
        <w:t xml:space="preserve"> :</w:t>
      </w:r>
      <w:r w:rsidR="00F553F8" w:rsidRPr="00F553F8">
        <w:t xml:space="preserve"> </w:t>
      </w:r>
      <w:r w:rsidR="00F553F8">
        <w:t xml:space="preserve">une </w:t>
      </w:r>
      <w:r w:rsidR="00F553F8" w:rsidRPr="00F553F8">
        <w:t>réunion où les PPO et</w:t>
      </w:r>
      <w:r w:rsidR="00F553F8">
        <w:t>/ou</w:t>
      </w:r>
      <w:r w:rsidR="00F553F8" w:rsidRPr="00F553F8">
        <w:t xml:space="preserve"> les PO montrent </w:t>
      </w:r>
      <w:r w:rsidR="00F553F8">
        <w:t>à l’équipe le Product Backlog.</w:t>
      </w:r>
    </w:p>
    <w:p w:rsidR="0058379E" w:rsidRPr="00F553F8" w:rsidRDefault="0058379E" w:rsidP="0058379E">
      <w:r w:rsidRPr="00F72BC7">
        <w:rPr>
          <w:b/>
        </w:rPr>
        <w:t>Sprint Review</w:t>
      </w:r>
      <w:r w:rsidR="00FC6B30" w:rsidRPr="00F553F8">
        <w:t xml:space="preserve"> :</w:t>
      </w:r>
      <w:r w:rsidR="00F553F8" w:rsidRPr="00F553F8">
        <w:t xml:space="preserve"> </w:t>
      </w:r>
      <w:r w:rsidR="00F553F8">
        <w:t>avec le Burn Down, c’est une réunion où est exposé rapidement un</w:t>
      </w:r>
      <w:r w:rsidR="00F553F8" w:rsidRPr="00F553F8">
        <w:t xml:space="preserve"> bilan du Sprint avec les User Stories achevées, le taux de couverture des tests, les évènements importants à </w:t>
      </w:r>
      <w:r w:rsidR="00F553F8">
        <w:t>souligner</w:t>
      </w:r>
      <w:r w:rsidR="00F553F8" w:rsidRPr="00F553F8">
        <w:t>, le n</w:t>
      </w:r>
      <w:r w:rsidR="00BB0584">
        <w:t>ombre de points réalisés et le F</w:t>
      </w:r>
      <w:r w:rsidR="00F553F8" w:rsidRPr="00F553F8">
        <w:t xml:space="preserve">acteur de focalisation réel </w:t>
      </w:r>
      <w:r w:rsidR="00F553F8" w:rsidRPr="00F553F8">
        <w:lastRenderedPageBreak/>
        <w:t xml:space="preserve">comparé à celui qui était fixé. </w:t>
      </w:r>
      <w:r w:rsidR="004337C9">
        <w:t>Elle se conclut</w:t>
      </w:r>
      <w:r w:rsidR="00F553F8" w:rsidRPr="00F553F8">
        <w:t xml:space="preserve"> par les conditions du prochain Sprint don</w:t>
      </w:r>
      <w:r w:rsidR="00BB0584">
        <w:t>t le prochain Scrum Master, la Vélocité et le F</w:t>
      </w:r>
      <w:r w:rsidR="00F553F8" w:rsidRPr="00F553F8">
        <w:t>acteur de focalisation proposé.</w:t>
      </w:r>
    </w:p>
    <w:p w:rsidR="0058379E" w:rsidRPr="0033009C" w:rsidRDefault="0058379E" w:rsidP="0058379E">
      <w:r w:rsidRPr="00F72BC7">
        <w:rPr>
          <w:b/>
        </w:rPr>
        <w:t>Sprint Retro</w:t>
      </w:r>
      <w:r w:rsidR="00FC6B30" w:rsidRPr="0033009C">
        <w:t> :</w:t>
      </w:r>
      <w:r w:rsidR="0033009C" w:rsidRPr="0033009C">
        <w:t xml:space="preserve"> </w:t>
      </w:r>
      <w:r w:rsidR="0033009C">
        <w:t xml:space="preserve">il permet </w:t>
      </w:r>
      <w:r w:rsidR="0033009C" w:rsidRPr="0033009C">
        <w:t>d’évaluer sur u</w:t>
      </w:r>
      <w:r w:rsidR="0033009C">
        <w:t>ne échelle sur cinq l’humeur de</w:t>
      </w:r>
      <w:r w:rsidR="0033009C" w:rsidRPr="0033009C">
        <w:t xml:space="preserve"> l’équipe, la confiance que chacun accorde à l’équipe et </w:t>
      </w:r>
      <w:r w:rsidR="0033009C">
        <w:t>il revient</w:t>
      </w:r>
      <w:r w:rsidR="0033009C" w:rsidRPr="0033009C">
        <w:t xml:space="preserve"> sur plusieurs aspects techniques ou humains qui méritent d’être discutés, retravaillés ou pour constater les points positifs et négatifs. </w:t>
      </w:r>
    </w:p>
    <w:p w:rsidR="00A52CD2" w:rsidRDefault="0058379E" w:rsidP="0058379E">
      <w:r w:rsidRPr="00F72BC7">
        <w:rPr>
          <w:b/>
        </w:rPr>
        <w:t>SSII</w:t>
      </w:r>
      <w:r w:rsidR="00FC6B30">
        <w:t> :</w:t>
      </w:r>
      <w:r w:rsidR="00E87104">
        <w:t xml:space="preserve"> société de services en ingénierie informatique – aujourd’hui communément appelé ESN –. </w:t>
      </w:r>
    </w:p>
    <w:p w:rsidR="00A52CD2" w:rsidRDefault="00A52CD2" w:rsidP="00A52CD2">
      <w:r w:rsidRPr="00F72BC7">
        <w:rPr>
          <w:b/>
        </w:rPr>
        <w:t>SVG</w:t>
      </w:r>
      <w:r>
        <w:t xml:space="preserve"> : </w:t>
      </w:r>
      <w:r w:rsidR="00585A6A">
        <w:t>Scalable Vector Graphics</w:t>
      </w:r>
      <w:r>
        <w:t xml:space="preserve"> est un format de données conçu pour décrire des ensembles de graphiques vectoriels et basé sur XML. Il fait partie des outils HTML5, et permet de créer des graphiques sur une page web. Ce format très descriptif, il permet énormément de liberté, au prix d’une implémentation plus complexe.</w:t>
      </w:r>
    </w:p>
    <w:p w:rsidR="0058379E" w:rsidRPr="006013F9" w:rsidRDefault="0058379E" w:rsidP="0058379E">
      <w:pPr>
        <w:rPr>
          <w:b/>
        </w:rPr>
      </w:pPr>
      <w:r w:rsidRPr="009F2F77">
        <w:rPr>
          <w:b/>
        </w:rPr>
        <w:t>TDD</w:t>
      </w:r>
      <w:r w:rsidR="00FC6B30" w:rsidRPr="009F2F77">
        <w:t> :</w:t>
      </w:r>
      <w:r w:rsidR="006013F9">
        <w:t xml:space="preserve"> </w:t>
      </w:r>
      <w:r w:rsidR="006013F9" w:rsidRPr="006013F9">
        <w:rPr>
          <w:b/>
        </w:rPr>
        <w:t>Test Driven Development</w:t>
      </w:r>
      <w:r w:rsidR="006013F9">
        <w:rPr>
          <w:b/>
        </w:rPr>
        <w:t xml:space="preserve">. </w:t>
      </w:r>
      <w:r w:rsidR="006013F9">
        <w:t xml:space="preserve">Méthode d’implémentation de tests unitaires, combiné avec </w:t>
      </w:r>
      <w:r w:rsidR="00504EA1">
        <w:t>« </w:t>
      </w:r>
      <w:r w:rsidR="006013F9">
        <w:rPr>
          <w:b/>
        </w:rPr>
        <w:t>Extreme Programming</w:t>
      </w:r>
      <w:r w:rsidR="00504EA1">
        <w:rPr>
          <w:b/>
        </w:rPr>
        <w:t> »</w:t>
      </w:r>
      <w:r w:rsidR="006013F9">
        <w:rPr>
          <w:b/>
        </w:rPr>
        <w:t>.</w:t>
      </w:r>
    </w:p>
    <w:p w:rsidR="0058379E" w:rsidRPr="000004ED" w:rsidRDefault="0058379E" w:rsidP="0058379E">
      <w:r w:rsidRPr="00F72BC7">
        <w:rPr>
          <w:b/>
        </w:rPr>
        <w:t>TOEIC</w:t>
      </w:r>
      <w:r w:rsidR="00FC6B30" w:rsidRPr="000004ED">
        <w:t> :</w:t>
      </w:r>
      <w:r w:rsidR="000004ED" w:rsidRPr="000004ED">
        <w:t xml:space="preserve"> Test of English for International Communication </w:t>
      </w:r>
      <w:r w:rsidR="000004ED">
        <w:t xml:space="preserve">est un certificat </w:t>
      </w:r>
      <w:r w:rsidR="00504EA1">
        <w:t>standardisé permettant</w:t>
      </w:r>
      <w:r w:rsidR="000004ED" w:rsidRPr="000004ED">
        <w:t xml:space="preserve"> d'évaluer le niveau d'anglais des </w:t>
      </w:r>
      <w:r w:rsidR="000004ED">
        <w:t>personnes</w:t>
      </w:r>
      <w:r w:rsidR="000004ED" w:rsidRPr="000004ED">
        <w:t xml:space="preserve"> non anglophones </w:t>
      </w:r>
      <w:r w:rsidR="000004ED">
        <w:t>à</w:t>
      </w:r>
      <w:r w:rsidR="000004ED" w:rsidRPr="000004ED">
        <w:t xml:space="preserve"> l'écrit </w:t>
      </w:r>
      <w:r w:rsidR="000004ED">
        <w:t xml:space="preserve">et à </w:t>
      </w:r>
      <w:r w:rsidR="000004ED" w:rsidRPr="000004ED">
        <w:t xml:space="preserve"> l'oral.</w:t>
      </w:r>
    </w:p>
    <w:p w:rsidR="0058379E" w:rsidRPr="006D5CE3" w:rsidRDefault="0058379E" w:rsidP="00954BF8">
      <w:r w:rsidRPr="00F72BC7">
        <w:rPr>
          <w:b/>
        </w:rPr>
        <w:t>User Story</w:t>
      </w:r>
      <w:r w:rsidR="00FC6B30" w:rsidRPr="006D5CE3">
        <w:t> :</w:t>
      </w:r>
      <w:r w:rsidR="006D5CE3" w:rsidRPr="006D5CE3">
        <w:t xml:space="preserve"> </w:t>
      </w:r>
      <w:r w:rsidR="00954BF8">
        <w:t xml:space="preserve">un scénario défini par le PO de sorte que </w:t>
      </w:r>
      <w:r w:rsidR="006D5CE3" w:rsidRPr="006D5CE3">
        <w:t xml:space="preserve">le projet </w:t>
      </w:r>
      <w:r w:rsidR="00954BF8">
        <w:t>soit</w:t>
      </w:r>
      <w:r w:rsidR="006D5CE3" w:rsidRPr="006D5CE3">
        <w:t xml:space="preserve"> capable de réaliser la situation décrite</w:t>
      </w:r>
      <w:r w:rsidR="00954BF8">
        <w:t xml:space="preserve"> lors du Sprint Planning</w:t>
      </w:r>
      <w:r w:rsidR="006D5CE3" w:rsidRPr="006D5CE3">
        <w:t xml:space="preserve">. </w:t>
      </w:r>
      <w:r w:rsidR="004B3D53">
        <w:t>Son achèvement est confirmé après la validation d</w:t>
      </w:r>
      <w:r w:rsidR="006D5CE3" w:rsidRPr="006D5CE3">
        <w:t xml:space="preserve">es tests d’acceptance </w:t>
      </w:r>
      <w:r w:rsidR="004B3D53">
        <w:t>relatifs à l’</w:t>
      </w:r>
      <w:r w:rsidR="006D5CE3" w:rsidRPr="006D5CE3">
        <w:t xml:space="preserve">User Story. </w:t>
      </w:r>
    </w:p>
    <w:p w:rsidR="0058379E" w:rsidRPr="009F2F77" w:rsidRDefault="0058379E" w:rsidP="0058379E">
      <w:r w:rsidRPr="009F2F77">
        <w:rPr>
          <w:b/>
        </w:rPr>
        <w:t>UX</w:t>
      </w:r>
      <w:r w:rsidR="00FC6B30" w:rsidRPr="009F2F77">
        <w:t> :</w:t>
      </w:r>
      <w:r w:rsidR="00B35DB5">
        <w:t xml:space="preserve"> expérience utilisateur. </w:t>
      </w:r>
      <w:r w:rsidR="00983A23">
        <w:t>Ressenti d’un utilisateur lors d’une interaction avec une interface homme-machine.</w:t>
      </w:r>
    </w:p>
    <w:p w:rsidR="0058379E" w:rsidRDefault="0058379E" w:rsidP="0058379E">
      <w:r w:rsidRPr="00F72BC7">
        <w:rPr>
          <w:b/>
        </w:rPr>
        <w:t>Vélocité</w:t>
      </w:r>
      <w:r w:rsidR="00FC6B30">
        <w:t> :</w:t>
      </w:r>
      <w:r w:rsidR="00703811">
        <w:t xml:space="preserve"> le </w:t>
      </w:r>
      <w:r w:rsidR="00703811" w:rsidRPr="00703811">
        <w:t>nombre de points estimés que l’équipe peut dépenser durant l’intégralité du Sprint</w:t>
      </w:r>
      <w:r w:rsidR="00703811">
        <w:t>.</w:t>
      </w:r>
    </w:p>
    <w:p w:rsidR="0058379E" w:rsidRPr="00A62D2F" w:rsidRDefault="0058379E" w:rsidP="0058379E">
      <w:r w:rsidRPr="00F72BC7">
        <w:rPr>
          <w:b/>
        </w:rPr>
        <w:t>XP</w:t>
      </w:r>
      <w:r w:rsidR="00FC6B30">
        <w:t> :</w:t>
      </w:r>
      <w:r w:rsidR="00504EA1">
        <w:t xml:space="preserve"> « </w:t>
      </w:r>
      <w:r w:rsidR="00504EA1">
        <w:rPr>
          <w:b/>
        </w:rPr>
        <w:t xml:space="preserve">Extreme Programming ». </w:t>
      </w:r>
      <w:r w:rsidR="00A62D2F">
        <w:t xml:space="preserve">Méthode agile concentrée sur la réalisation de l’application par ordre de priorité et accorde une place importante à l’ingénierie, d’où son utilisation du </w:t>
      </w:r>
      <w:r w:rsidR="00A62D2F">
        <w:rPr>
          <w:b/>
        </w:rPr>
        <w:t>Test Driven Development.</w:t>
      </w:r>
    </w:p>
    <w:sectPr w:rsidR="0058379E" w:rsidRPr="00A62D2F" w:rsidSect="00281F0D">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7513" w:rsidRDefault="00AC7513" w:rsidP="00C6554A">
      <w:pPr>
        <w:spacing w:before="0" w:after="0" w:line="240" w:lineRule="auto"/>
      </w:pPr>
      <w:r>
        <w:separator/>
      </w:r>
    </w:p>
  </w:endnote>
  <w:endnote w:type="continuationSeparator" w:id="0">
    <w:p w:rsidR="00AC7513" w:rsidRDefault="00AC751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val="0"/>
      </w:rPr>
      <w:id w:val="-509140692"/>
      <w:docPartObj>
        <w:docPartGallery w:val="Page Numbers (Bottom of Page)"/>
        <w:docPartUnique/>
      </w:docPartObj>
    </w:sdtPr>
    <w:sdtContent>
      <w:p w:rsidR="00327D94" w:rsidRDefault="00327D94" w:rsidP="008D18EB">
        <w:pPr>
          <w:pStyle w:val="pageBlanc"/>
          <w:rPr>
            <w:caps w:val="0"/>
          </w:rPr>
        </w:pPr>
      </w:p>
      <w:p w:rsidR="00327D94" w:rsidRPr="00446046" w:rsidRDefault="00327D94" w:rsidP="00344482">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27D94" w:rsidRDefault="00327D9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911EC" w:rsidRPr="00C911EC">
                                <w:rPr>
                                  <w:rFonts w:asciiTheme="majorHAnsi" w:eastAsiaTheme="majorEastAsia" w:hAnsiTheme="majorHAnsi" w:cstheme="majorBidi"/>
                                  <w:noProof/>
                                  <w:color w:val="FFFFFF" w:themeColor="background1"/>
                                  <w:sz w:val="72"/>
                                  <w:szCs w:val="72"/>
                                </w:rPr>
                                <w:t>71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71"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327D94" w:rsidRDefault="00327D9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911EC" w:rsidRPr="00C911EC">
                          <w:rPr>
                            <w:rFonts w:asciiTheme="majorHAnsi" w:eastAsiaTheme="majorEastAsia" w:hAnsiTheme="majorHAnsi" w:cstheme="majorBidi"/>
                            <w:noProof/>
                            <w:color w:val="FFFFFF" w:themeColor="background1"/>
                            <w:sz w:val="72"/>
                            <w:szCs w:val="72"/>
                          </w:rPr>
                          <w:t>71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ab/>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7D94" w:rsidRDefault="00327D94" w:rsidP="00513FD8">
    <w:pPr>
      <w:pStyle w:val="Coordonnes"/>
    </w:pPr>
    <w:r>
      <w:t>Stagiaire : David MA</w:t>
    </w:r>
    <w:r>
      <w:rPr>
        <w:lang w:bidi="fr-FR"/>
      </w:rPr>
      <w:t xml:space="preserve"> | </w:t>
    </w:r>
    <w:r>
      <w:t>Vendredi 25 août 2017</w:t>
    </w:r>
  </w:p>
  <w:p w:rsidR="00327D94" w:rsidRDefault="00327D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7513" w:rsidRDefault="00AC7513" w:rsidP="00C6554A">
      <w:pPr>
        <w:spacing w:before="0" w:after="0" w:line="240" w:lineRule="auto"/>
      </w:pPr>
      <w:r>
        <w:separator/>
      </w:r>
    </w:p>
  </w:footnote>
  <w:footnote w:type="continuationSeparator" w:id="0">
    <w:p w:rsidR="00AC7513" w:rsidRDefault="00AC7513" w:rsidP="00C6554A">
      <w:pPr>
        <w:spacing w:before="0" w:after="0" w:line="240" w:lineRule="auto"/>
      </w:pPr>
      <w:r>
        <w:continuationSeparator/>
      </w:r>
    </w:p>
  </w:footnote>
  <w:footnote w:id="1">
    <w:p w:rsidR="00327D94" w:rsidRDefault="00327D94" w:rsidP="009E45F4">
      <w:pPr>
        <w:pStyle w:val="Notedebasdepage"/>
        <w:jc w:val="left"/>
      </w:pPr>
      <w:r>
        <w:rPr>
          <w:rStyle w:val="Appelnotedebasdep"/>
        </w:rPr>
        <w:footnoteRef/>
      </w:r>
      <w:r>
        <w:t xml:space="preserve"> </w:t>
      </w:r>
      <w:r w:rsidR="000172B3">
        <w:t>MDN web docs</w:t>
      </w:r>
      <w:r>
        <w:t xml:space="preserve">, </w:t>
      </w:r>
      <w:r>
        <w:rPr>
          <w:i/>
        </w:rPr>
        <w:t>Document Object Model (DOM)</w:t>
      </w:r>
      <w:r>
        <w:t>, mis à jour le 1</w:t>
      </w:r>
      <w:r w:rsidRPr="00221007">
        <w:rPr>
          <w:vertAlign w:val="superscript"/>
        </w:rPr>
        <w:t>er</w:t>
      </w:r>
      <w:r>
        <w:t xml:space="preserve"> juin 2017, accès le 21/07/17 </w:t>
      </w:r>
      <w:r>
        <w:br/>
      </w:r>
      <w:hyperlink r:id="rId1" w:history="1">
        <w:r w:rsidRPr="005760F7">
          <w:rPr>
            <w:rStyle w:val="Lienhypertexte"/>
          </w:rPr>
          <w:t>https://developer.mozilla.org/en-US/docs/Web/API/Document_Object_Model</w:t>
        </w:r>
      </w:hyperlink>
      <w:r>
        <w:t xml:space="preserve"> </w:t>
      </w:r>
    </w:p>
  </w:footnote>
  <w:footnote w:id="2">
    <w:p w:rsidR="00327D94" w:rsidRPr="002D3563" w:rsidRDefault="00327D94" w:rsidP="009E45F4">
      <w:pPr>
        <w:pStyle w:val="Notedebasdepage"/>
        <w:jc w:val="left"/>
      </w:pPr>
      <w:r>
        <w:rPr>
          <w:rStyle w:val="Appelnotedebasdep"/>
        </w:rPr>
        <w:footnoteRef/>
      </w:r>
      <w:r w:rsidRPr="002D3563">
        <w:t xml:space="preserve"> </w:t>
      </w:r>
      <w:r w:rsidR="007A4685" w:rsidRPr="002D3563">
        <w:t xml:space="preserve">Surgeon Simulator, </w:t>
      </w:r>
      <w:r w:rsidR="00901D01" w:rsidRPr="002D3563">
        <w:rPr>
          <w:i/>
        </w:rPr>
        <w:t xml:space="preserve">Surgeon Simulator, </w:t>
      </w:r>
      <w:r w:rsidR="00901D01" w:rsidRPr="002D3563">
        <w:t xml:space="preserve">accès le </w:t>
      </w:r>
      <w:r w:rsidR="00BC245C" w:rsidRPr="002D3563">
        <w:t xml:space="preserve">17 /08/17 </w:t>
      </w:r>
      <w:hyperlink r:id="rId2" w:history="1">
        <w:r w:rsidRPr="002D3563">
          <w:rPr>
            <w:rStyle w:val="Lienhypertexte"/>
          </w:rPr>
          <w:t>http://www.surgeonsim.com/surgeon-simulator-er/</w:t>
        </w:r>
      </w:hyperlink>
      <w:r w:rsidRPr="002D3563">
        <w:t xml:space="preserve"> </w:t>
      </w:r>
    </w:p>
  </w:footnote>
  <w:footnote w:id="3">
    <w:p w:rsidR="00327D94" w:rsidRDefault="00327D94" w:rsidP="009E45F4">
      <w:pPr>
        <w:pStyle w:val="Notedebasdepage"/>
        <w:jc w:val="left"/>
      </w:pPr>
      <w:r>
        <w:rPr>
          <w:rStyle w:val="Appelnotedebasdep"/>
        </w:rPr>
        <w:footnoteRef/>
      </w:r>
      <w:r>
        <w:t xml:space="preserve"> </w:t>
      </w:r>
      <w:r w:rsidR="002D3563">
        <w:t xml:space="preserve">Gymglish, </w:t>
      </w:r>
      <w:r w:rsidR="002D3563">
        <w:rPr>
          <w:i/>
        </w:rPr>
        <w:t xml:space="preserve">Testez nos cours d’anglais, évaluez votre niveau, </w:t>
      </w:r>
      <w:r w:rsidR="002D3563">
        <w:t xml:space="preserve">accès le 07/08/17 </w:t>
      </w:r>
      <w:hyperlink r:id="rId3" w:history="1">
        <w:r w:rsidRPr="0007108B">
          <w:rPr>
            <w:rStyle w:val="Lienhypertexte"/>
          </w:rPr>
          <w:t>https://www.gymglish.com/fr/</w:t>
        </w:r>
      </w:hyperlink>
    </w:p>
  </w:footnote>
  <w:footnote w:id="4">
    <w:p w:rsidR="00327D94" w:rsidRDefault="00327D94"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 accès le</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327D94" w:rsidRPr="00400DBB" w:rsidRDefault="00327D94"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accès le 17/08/17 </w:t>
      </w:r>
      <w:r>
        <w:br/>
      </w:r>
      <w:hyperlink r:id="rId5" w:history="1">
        <w:r w:rsidRPr="00D708CD">
          <w:rPr>
            <w:rStyle w:val="Lienhypertexte"/>
          </w:rPr>
          <w:t>http://www.serious-game.fr/marche-serious-games-continue-bonne-croissance-2017/</w:t>
        </w:r>
      </w:hyperlink>
    </w:p>
  </w:footnote>
  <w:footnote w:id="6">
    <w:p w:rsidR="00327D94" w:rsidRPr="00B8736E" w:rsidRDefault="00327D94" w:rsidP="009F2F77">
      <w:pPr>
        <w:pStyle w:val="Notedebasdepage"/>
      </w:pPr>
      <w:r>
        <w:rPr>
          <w:rStyle w:val="Appelnotedebasdep"/>
        </w:rPr>
        <w:footnoteRef/>
      </w:r>
      <w:r w:rsidRPr="000133EE">
        <w:t xml:space="preserve"> Eric Elliott, “Chapter 6. </w:t>
      </w:r>
      <w:r w:rsidRPr="00B8736E">
        <w:t xml:space="preserve">Access Control ”, </w:t>
      </w:r>
      <w:r w:rsidRPr="00B8736E">
        <w:rPr>
          <w:i/>
        </w:rPr>
        <w:t xml:space="preserve">Programming JavaScript Applications, </w:t>
      </w:r>
      <w:r w:rsidRPr="00B8736E">
        <w:t>édité par O’Reilly Media, Inc., publié en juillet 2014, accès le 22/08/17</w:t>
      </w:r>
      <w:r w:rsidRPr="00B8736E">
        <w:br/>
      </w:r>
      <w:hyperlink r:id="rId6" w:history="1">
        <w:r w:rsidRPr="003F7AA3">
          <w:rPr>
            <w:rStyle w:val="Lienhypertexte"/>
          </w:rPr>
          <w:t>https://www.safaribooksonline.com/library/view/programming-javascript-applications/9781491950289/ch06.html</w:t>
        </w:r>
      </w:hyperlink>
    </w:p>
  </w:footnote>
  <w:footnote w:id="7">
    <w:p w:rsidR="00327D94" w:rsidRPr="00D8270F" w:rsidRDefault="00327D94" w:rsidP="009F2F77">
      <w:pPr>
        <w:pStyle w:val="Notedebasdepage"/>
      </w:pPr>
      <w:r>
        <w:rPr>
          <w:rStyle w:val="Appelnotedebasdep"/>
        </w:rPr>
        <w:footnoteRef/>
      </w:r>
      <w:r w:rsidRPr="00D8270F">
        <w:t xml:space="preserve"> Zanon, </w:t>
      </w:r>
      <w:r w:rsidRPr="00D8270F">
        <w:rPr>
          <w:i/>
        </w:rPr>
        <w:t xml:space="preserve">NoSQL Injection in MongoDB, </w:t>
      </w:r>
      <w:r w:rsidRPr="00D8270F">
        <w:t>mis à jour le 17 juillet 2016, accès le 22/08/17</w:t>
      </w:r>
      <w:r w:rsidRPr="00D8270F">
        <w:br/>
      </w:r>
      <w:hyperlink r:id="rId7" w:history="1">
        <w:r w:rsidRPr="003F7AA3">
          <w:rPr>
            <w:rStyle w:val="Lienhypertexte"/>
          </w:rPr>
          <w:t>https://zanon.io/posts/nosql-injection-in-mongodb</w:t>
        </w:r>
      </w:hyperlink>
    </w:p>
  </w:footnote>
  <w:footnote w:id="8">
    <w:p w:rsidR="00327D94" w:rsidRPr="009A1B4D" w:rsidRDefault="00327D94" w:rsidP="00C14F5F">
      <w:pPr>
        <w:pStyle w:val="Notedebasdepage"/>
        <w:jc w:val="left"/>
        <w:rPr>
          <w:i/>
        </w:rPr>
      </w:pPr>
      <w:r>
        <w:rPr>
          <w:rStyle w:val="Appelnotedebasdep"/>
        </w:rPr>
        <w:footnoteRef/>
      </w:r>
      <w:r w:rsidRPr="009A1B4D">
        <w:t xml:space="preserve"> Google, </w:t>
      </w:r>
      <w:r w:rsidRPr="009A1B4D">
        <w:rPr>
          <w:i/>
        </w:rPr>
        <w:t xml:space="preserve">PageSpeed Insights, </w:t>
      </w:r>
      <w:r>
        <w:t>accès le</w:t>
      </w:r>
      <w:r w:rsidRPr="009A1B4D">
        <w:rPr>
          <w:i/>
        </w:rPr>
        <w:t xml:space="preserve"> </w:t>
      </w:r>
      <w:r w:rsidRPr="009A1B4D">
        <w:t>21/08/17</w:t>
      </w:r>
      <w:r w:rsidRPr="009A1B4D">
        <w:rPr>
          <w:i/>
        </w:rPr>
        <w:br/>
      </w:r>
      <w:hyperlink r:id="rId8" w:history="1">
        <w:r w:rsidRPr="009A1B4D">
          <w:rPr>
            <w:rStyle w:val="Lienhypertexte"/>
          </w:rPr>
          <w:t>https://developers.google.com/speed/pagespeed/insights/</w:t>
        </w:r>
      </w:hyperlink>
    </w:p>
  </w:footnote>
  <w:footnote w:id="9">
    <w:p w:rsidR="00327D94" w:rsidRPr="007C1C13" w:rsidRDefault="00327D94">
      <w:pPr>
        <w:pStyle w:val="Notedebasdepage"/>
      </w:pPr>
      <w:r>
        <w:rPr>
          <w:rStyle w:val="Appelnotedebasdep"/>
        </w:rPr>
        <w:footnoteRef/>
      </w:r>
      <w:r w:rsidRPr="007C1C13">
        <w:t xml:space="preserve"> Dareboost, </w:t>
      </w:r>
      <w:r w:rsidRPr="007C1C13">
        <w:rPr>
          <w:i/>
        </w:rPr>
        <w:t>Service de test de performance web,</w:t>
      </w:r>
      <w:r w:rsidRPr="009A1B4D">
        <w:t xml:space="preserve"> </w:t>
      </w:r>
      <w:r>
        <w:t>accès le</w:t>
      </w:r>
      <w:r w:rsidRPr="007C1C13">
        <w:rPr>
          <w:i/>
        </w:rPr>
        <w:t xml:space="preserve"> </w:t>
      </w:r>
      <w:r w:rsidRPr="007C1C13">
        <w:t>21/08/17</w:t>
      </w:r>
    </w:p>
    <w:p w:rsidR="00327D94" w:rsidRPr="007C1C13" w:rsidRDefault="00327D94">
      <w:pPr>
        <w:pStyle w:val="Notedebasdepage"/>
        <w:rPr>
          <w:i/>
        </w:rPr>
      </w:pPr>
      <w:hyperlink r:id="rId9" w:history="1">
        <w:r w:rsidRPr="007C1C13">
          <w:rPr>
            <w:rStyle w:val="Lienhypertexte"/>
          </w:rPr>
          <w:t>https://www.dareboost.com/fr/service/test-performance-site-web</w:t>
        </w:r>
      </w:hyperlink>
    </w:p>
  </w:footnote>
  <w:footnote w:id="10">
    <w:p w:rsidR="00327D94" w:rsidRPr="00791FE0" w:rsidRDefault="00327D94">
      <w:pPr>
        <w:pStyle w:val="Notedebasdepage"/>
      </w:pPr>
      <w:r>
        <w:rPr>
          <w:rStyle w:val="Appelnotedebasdep"/>
        </w:rPr>
        <w:footnoteRef/>
      </w:r>
      <w:r>
        <w:t xml:space="preserve"> Dareboost, </w:t>
      </w:r>
      <w:r>
        <w:rPr>
          <w:i/>
        </w:rPr>
        <w:t xml:space="preserve">Analyse de qualité et performance web, </w:t>
      </w:r>
      <w:r>
        <w:t xml:space="preserve"> mis à jour le 21/08/17, accès le  21/08/17</w:t>
      </w:r>
      <w:r>
        <w:br/>
      </w:r>
      <w:hyperlink r:id="rId10" w:history="1">
        <w:r w:rsidRPr="003F7AA3">
          <w:rPr>
            <w:rStyle w:val="Lienhypertexte"/>
          </w:rPr>
          <w:t>https://www.dareboost.com/fr/report/599b669a0cf2b5a29fc4adf9</w:t>
        </w:r>
      </w:hyperlink>
    </w:p>
  </w:footnote>
  <w:footnote w:id="11">
    <w:p w:rsidR="00327D94" w:rsidRPr="00791FE0" w:rsidRDefault="00327D94" w:rsidP="00C210B4">
      <w:pPr>
        <w:pStyle w:val="Notedebasdepage"/>
      </w:pPr>
      <w:r>
        <w:rPr>
          <w:rStyle w:val="Appelnotedebasdep"/>
        </w:rPr>
        <w:footnoteRef/>
      </w:r>
      <w:r>
        <w:t xml:space="preserve"> Dareboost, </w:t>
      </w:r>
      <w:r>
        <w:rPr>
          <w:i/>
        </w:rPr>
        <w:t xml:space="preserve">Analyse de qualité et performance web, </w:t>
      </w:r>
      <w:r>
        <w:t xml:space="preserve">mis à jour le 21/08/17, accès le  21/08/17 </w:t>
      </w:r>
      <w:hyperlink r:id="rId11" w:history="1">
        <w:r w:rsidRPr="003F7AA3">
          <w:rPr>
            <w:rStyle w:val="Lienhypertexte"/>
          </w:rPr>
          <w:t>https://www.dareboost.com/fr/report/599b700e0cf2b5a29fc4b46a</w:t>
        </w:r>
      </w:hyperlink>
    </w:p>
  </w:footnote>
  <w:footnote w:id="12">
    <w:p w:rsidR="00327D94" w:rsidRPr="00192040" w:rsidRDefault="00327D94">
      <w:pPr>
        <w:pStyle w:val="Notedebasdepage"/>
      </w:pPr>
      <w:r>
        <w:rPr>
          <w:rStyle w:val="Appelnotedebasdep"/>
        </w:rPr>
        <w:footnoteRef/>
      </w:r>
      <w:r w:rsidRPr="00192040">
        <w:t xml:space="preserve"> Douglas Crockford, </w:t>
      </w:r>
      <w:r w:rsidRPr="00192040">
        <w:rPr>
          <w:i/>
        </w:rPr>
        <w:t>The JavaScript Minifier</w:t>
      </w:r>
      <w:r w:rsidRPr="00192040">
        <w:t xml:space="preserve">, mis à jour </w:t>
      </w:r>
      <w:r>
        <w:t xml:space="preserve">le 04 décembre 2003, accès le 21/08/17  </w:t>
      </w:r>
      <w:hyperlink r:id="rId12" w:history="1">
        <w:r w:rsidRPr="00192040">
          <w:rPr>
            <w:rStyle w:val="Lienhypertexte"/>
          </w:rPr>
          <w:t>http://www.crockford.com/javascript/jsmin.html</w:t>
        </w:r>
      </w:hyperlink>
    </w:p>
  </w:footnote>
  <w:footnote w:id="13">
    <w:p w:rsidR="00327D94" w:rsidRPr="00B5339F" w:rsidRDefault="00327D94" w:rsidP="009E45F4">
      <w:pPr>
        <w:pStyle w:val="Notedebasdepage"/>
        <w:jc w:val="left"/>
        <w:rPr>
          <w:lang w:val="en-GB"/>
        </w:rPr>
      </w:pPr>
      <w:r>
        <w:rPr>
          <w:rStyle w:val="Appelnotedebasdep"/>
        </w:rPr>
        <w:footnoteRef/>
      </w:r>
      <w:r w:rsidRPr="00B5339F">
        <w:rPr>
          <w:lang w:val="en-GB"/>
        </w:rPr>
        <w:t xml:space="preserve"> </w:t>
      </w:r>
      <w:r w:rsidR="00B5339F" w:rsidRPr="00B5339F">
        <w:rPr>
          <w:lang w:val="en-GB"/>
        </w:rPr>
        <w:t xml:space="preserve">Microsoft Developer Network, </w:t>
      </w:r>
      <w:r w:rsidR="00B5339F">
        <w:rPr>
          <w:i/>
          <w:lang w:val="en-GB"/>
        </w:rPr>
        <w:t xml:space="preserve">Model-View-Presenter, </w:t>
      </w:r>
      <w:r w:rsidR="00B5339F">
        <w:rPr>
          <w:lang w:val="en-GB"/>
        </w:rPr>
        <w:t xml:space="preserve">accès le 20/08/17 </w:t>
      </w:r>
      <w:hyperlink r:id="rId13" w:history="1">
        <w:r w:rsidRPr="00B5339F">
          <w:rPr>
            <w:rStyle w:val="Lienhypertexte"/>
            <w:lang w:val="en-GB"/>
          </w:rPr>
          <w:t>https://msdn.microsoft.com/en-us/library/ff709839.aspx</w:t>
        </w:r>
      </w:hyperlink>
    </w:p>
  </w:footnote>
  <w:footnote w:id="14">
    <w:p w:rsidR="00327D94" w:rsidRDefault="00327D94" w:rsidP="009E45F4">
      <w:pPr>
        <w:pStyle w:val="Notedebasdepage"/>
        <w:jc w:val="left"/>
      </w:pPr>
      <w:r>
        <w:rPr>
          <w:rStyle w:val="Appelnotedebasdep"/>
        </w:rPr>
        <w:footnoteRef/>
      </w:r>
      <w:r w:rsidR="0095461C">
        <w:t xml:space="preserve"> </w:t>
      </w:r>
      <w:r w:rsidR="00CB44D8">
        <w:t>M</w:t>
      </w:r>
      <w:r w:rsidR="00CB44D8">
        <w:t>DN web docs</w:t>
      </w:r>
      <w:r w:rsidR="00CB44D8">
        <w:t xml:space="preserve">, </w:t>
      </w:r>
      <w:r w:rsidR="00CB44D8">
        <w:rPr>
          <w:i/>
        </w:rPr>
        <w:t>Fonctions fléchées</w:t>
      </w:r>
      <w:r w:rsidR="00CB44D8">
        <w:t xml:space="preserve">, mis à jour le </w:t>
      </w:r>
      <w:r w:rsidR="00CB18D7">
        <w:t>6 août</w:t>
      </w:r>
      <w:r w:rsidR="00CB44D8">
        <w:t xml:space="preserve"> 2017, accès le 21/07/17 </w:t>
      </w:r>
      <w:hyperlink r:id="rId14" w:history="1">
        <w:r w:rsidRPr="0048473F">
          <w:rPr>
            <w:rStyle w:val="Lienhypertexte"/>
          </w:rPr>
          <w:t>https://developer.mozilla.org/fr/docs/Web/JavaScript/Reference/Fonctions/Fonctions_fl%C3%A9ch%C3%A9es</w:t>
        </w:r>
      </w:hyperlink>
      <w:r>
        <w:t xml:space="preserve"> </w:t>
      </w:r>
    </w:p>
  </w:footnote>
  <w:footnote w:id="15">
    <w:p w:rsidR="00327D94" w:rsidRDefault="00327D94"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accès le 21/08/17 </w:t>
      </w:r>
      <w:r>
        <w:br/>
      </w:r>
      <w:hyperlink r:id="rId15" w:history="1">
        <w:r w:rsidRPr="00A90BFF">
          <w:rPr>
            <w:rStyle w:val="Lienhypertexte"/>
          </w:rPr>
          <w:t>http://www.arolla.fr/blog/2015/09/pourquoi-tester/</w:t>
        </w:r>
      </w:hyperlink>
    </w:p>
  </w:footnote>
  <w:footnote w:id="16">
    <w:p w:rsidR="00327D94" w:rsidRPr="00010466" w:rsidRDefault="00327D94"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t>accès le</w:t>
      </w:r>
      <w:r w:rsidRPr="00F4356C">
        <w:t xml:space="preserve"> 21/08/17</w:t>
      </w:r>
      <w:r>
        <w:rPr>
          <w:i/>
        </w:rPr>
        <w:t xml:space="preserve"> </w:t>
      </w:r>
      <w:hyperlink r:id="rId16" w:history="1">
        <w:r w:rsidRPr="00165F17">
          <w:rPr>
            <w:rStyle w:val="Lienhypertexte"/>
          </w:rPr>
          <w:t>https://fr.wikipedia.org/wiki/Test_driven_development</w:t>
        </w:r>
      </w:hyperlink>
      <w:r>
        <w:rPr>
          <w:i/>
        </w:rPr>
        <w:t xml:space="preserve"> </w:t>
      </w:r>
    </w:p>
  </w:footnote>
  <w:footnote w:id="17">
    <w:p w:rsidR="00327D94" w:rsidRPr="00136A28" w:rsidRDefault="00327D94"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w:t>
      </w:r>
      <w:r>
        <w:t>accès le</w:t>
      </w:r>
      <w:r w:rsidRPr="00136A28">
        <w:t xml:space="preserve"> 21/08/17 </w:t>
      </w:r>
      <w:hyperlink r:id="rId17" w:history="1">
        <w:r w:rsidRPr="00136A28">
          <w:rPr>
            <w:rStyle w:val="Lienhypertexte"/>
          </w:rPr>
          <w:t>http://simcap.github.io/coffeemachine/</w:t>
        </w:r>
      </w:hyperlink>
    </w:p>
  </w:footnote>
  <w:footnote w:id="18">
    <w:p w:rsidR="00327D94" w:rsidRPr="00A9135F" w:rsidRDefault="00327D94"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w:t>
      </w:r>
      <w:r>
        <w:t>accès le</w:t>
      </w:r>
      <w:r w:rsidRPr="00A9135F">
        <w:t xml:space="preserve"> 21/08/17 </w:t>
      </w:r>
      <w:hyperlink r:id="rId18" w:history="1">
        <w:r w:rsidRPr="00A9135F">
          <w:rPr>
            <w:rStyle w:val="Lienhypertexte"/>
          </w:rPr>
          <w:t>https://fr.wikipedia.org/wiki/Extreme_programming</w:t>
        </w:r>
      </w:hyperlink>
    </w:p>
  </w:footnote>
  <w:footnote w:id="19">
    <w:p w:rsidR="00327D94" w:rsidRPr="00BF3198" w:rsidRDefault="00327D94" w:rsidP="009E45F4">
      <w:pPr>
        <w:pStyle w:val="Notedebasdepage"/>
        <w:jc w:val="left"/>
      </w:pPr>
      <w:r>
        <w:rPr>
          <w:rStyle w:val="Appelnotedebasdep"/>
        </w:rPr>
        <w:footnoteRef/>
      </w:r>
      <w:r w:rsidRPr="00BF3198">
        <w:t xml:space="preserve"> </w:t>
      </w:r>
      <w:r w:rsidR="00B04996" w:rsidRPr="00BF3198">
        <w:t>Codingame</w:t>
      </w:r>
      <w:r w:rsidR="00BF3198" w:rsidRPr="00BF3198">
        <w:t xml:space="preserve">, </w:t>
      </w:r>
      <w:r w:rsidR="00BF3198" w:rsidRPr="00BF3198">
        <w:rPr>
          <w:i/>
        </w:rPr>
        <w:t xml:space="preserve">Codingame, </w:t>
      </w:r>
      <w:r w:rsidR="00BF3198" w:rsidRPr="00BF3198">
        <w:t xml:space="preserve">accès le </w:t>
      </w:r>
      <w:r w:rsidR="00BF3198">
        <w:t>19/08/17</w:t>
      </w:r>
      <w:r w:rsidR="00BF3198">
        <w:br/>
      </w:r>
      <w:hyperlink r:id="rId19" w:history="1">
        <w:r w:rsidRPr="00BF3198">
          <w:rPr>
            <w:rStyle w:val="Lienhypertexte"/>
          </w:rPr>
          <w:t>https://www.codingame.com/start</w:t>
        </w:r>
      </w:hyperlink>
    </w:p>
  </w:footnote>
  <w:footnote w:id="20">
    <w:p w:rsidR="00327D94" w:rsidRPr="006A3EFC" w:rsidRDefault="00327D94" w:rsidP="009E45F4">
      <w:pPr>
        <w:pStyle w:val="Notedebasdepage"/>
        <w:jc w:val="left"/>
      </w:pPr>
      <w:r>
        <w:rPr>
          <w:rStyle w:val="Appelnotedebasdep"/>
        </w:rPr>
        <w:footnoteRef/>
      </w:r>
      <w:r w:rsidRPr="006A3EFC">
        <w:t xml:space="preserve"> </w:t>
      </w:r>
      <w:r w:rsidR="006A3EFC" w:rsidRPr="006A3EFC">
        <w:t xml:space="preserve">Codingame For Work, </w:t>
      </w:r>
      <w:r w:rsidR="006A3EFC" w:rsidRPr="006A3EFC">
        <w:rPr>
          <w:i/>
        </w:rPr>
        <w:t xml:space="preserve">Tests de programmation automatisés pour évaluation de développeurs, </w:t>
      </w:r>
      <w:r w:rsidR="006A3EFC">
        <w:t xml:space="preserve">accès le </w:t>
      </w:r>
      <w:r w:rsidR="009A278B">
        <w:t>20/08/17</w:t>
      </w:r>
      <w:r w:rsidR="009A278B">
        <w:br/>
      </w:r>
      <w:hyperlink r:id="rId20" w:history="1">
        <w:r w:rsidRPr="006A3EFC">
          <w:rPr>
            <w:rStyle w:val="Lienhypertexte"/>
          </w:rPr>
          <w:t>https://www.codingame.com/work/fr/solutions/tests-de-programmation</w:t>
        </w:r>
      </w:hyperlink>
    </w:p>
  </w:footnote>
  <w:footnote w:id="21">
    <w:p w:rsidR="00327D94" w:rsidRPr="001510D0" w:rsidRDefault="00327D94" w:rsidP="009E45F4">
      <w:pPr>
        <w:pStyle w:val="Notedebasdepage"/>
        <w:jc w:val="left"/>
      </w:pPr>
      <w:r>
        <w:rPr>
          <w:rStyle w:val="Appelnotedebasdep"/>
        </w:rPr>
        <w:footnoteRef/>
      </w:r>
      <w:r w:rsidRPr="001510D0">
        <w:t xml:space="preserve"> </w:t>
      </w:r>
      <w:r w:rsidR="001510D0" w:rsidRPr="001510D0">
        <w:t>Pierrick Labbe, “L’armée britannique utilise une experience VR pour recruiter… et ça marche”</w:t>
      </w:r>
      <w:r w:rsidR="001510D0">
        <w:t xml:space="preserve">, </w:t>
      </w:r>
      <w:r w:rsidR="001510D0">
        <w:rPr>
          <w:i/>
        </w:rPr>
        <w:t xml:space="preserve">Realite-virtuelle.com, </w:t>
      </w:r>
      <w:r w:rsidR="001510D0">
        <w:t xml:space="preserve">mis à jour le 7 août 2017, accès le 10/08/17 </w:t>
      </w:r>
      <w:hyperlink r:id="rId21" w:history="1">
        <w:r w:rsidRPr="001510D0">
          <w:rPr>
            <w:rStyle w:val="Lienhypertexte"/>
          </w:rPr>
          <w:t>http://www.realite-virtuelle.com/armee-britannique-experience-vr-0708</w:t>
        </w:r>
      </w:hyperlink>
    </w:p>
  </w:footnote>
  <w:footnote w:id="22">
    <w:p w:rsidR="00327D94" w:rsidRPr="00625338" w:rsidRDefault="00327D94" w:rsidP="009E45F4">
      <w:pPr>
        <w:pStyle w:val="Notedebasdepage"/>
        <w:jc w:val="left"/>
      </w:pPr>
      <w:r>
        <w:rPr>
          <w:rStyle w:val="Appelnotedebasdep"/>
        </w:rPr>
        <w:footnoteRef/>
      </w:r>
      <w:r w:rsidRPr="00625338">
        <w:t xml:space="preserve"> </w:t>
      </w:r>
      <w:r w:rsidR="00625338" w:rsidRPr="00625338">
        <w:t xml:space="preserve">CNED, </w:t>
      </w:r>
      <w:r w:rsidR="00625338" w:rsidRPr="00625338">
        <w:rPr>
          <w:i/>
        </w:rPr>
        <w:t xml:space="preserve">CNED en mots – CNED, </w:t>
      </w:r>
      <w:r w:rsidR="00625338">
        <w:t>accès le 09/08/17</w:t>
      </w:r>
      <w:r w:rsidR="00625338">
        <w:br/>
      </w:r>
      <w:hyperlink r:id="rId22" w:history="1">
        <w:r w:rsidRPr="00625338">
          <w:rPr>
            <w:rStyle w:val="Lienhypertexte"/>
            <w:sz w:val="23"/>
            <w:szCs w:val="23"/>
          </w:rPr>
          <w:t>http://cned.fr/le-cned/institution/missions-cned/</w:t>
        </w:r>
      </w:hyperlink>
    </w:p>
  </w:footnote>
  <w:footnote w:id="23">
    <w:p w:rsidR="00327D94" w:rsidRDefault="00327D94"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accès le 19/08/17 </w:t>
      </w:r>
      <w:hyperlink r:id="rId23" w:history="1">
        <w:r w:rsidRPr="00165F17">
          <w:rPr>
            <w:rStyle w:val="Lienhypertexte"/>
          </w:rPr>
          <w:t>http://exclusiverh.com/articles/test-recrutement/par-le-jeu-codingame-federe-260-000-developpeurs.htm</w:t>
        </w:r>
      </w:hyperlink>
      <w:r>
        <w:t xml:space="preserve"> </w:t>
      </w:r>
    </w:p>
  </w:footnote>
  <w:footnote w:id="24">
    <w:p w:rsidR="00327D94" w:rsidRDefault="00327D94"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accès le 21/08/17 </w:t>
      </w:r>
      <w:r>
        <w:br/>
      </w:r>
      <w:hyperlink r:id="rId24" w:history="1">
        <w:r w:rsidRPr="00C665EA">
          <w:rPr>
            <w:rStyle w:val="Lienhypertexte"/>
          </w:rPr>
          <w:t>https://umangsoftware.wordpress.com/2014/06/17/agile-vs-waterfall-software-development-methodologies/</w:t>
        </w:r>
      </w:hyperlink>
    </w:p>
  </w:footnote>
  <w:footnote w:id="25">
    <w:p w:rsidR="00327D94" w:rsidRDefault="00327D94" w:rsidP="007B43FE">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accès le 21/08/17 </w:t>
      </w:r>
      <w:r>
        <w:br/>
      </w:r>
      <w:hyperlink r:id="rId25" w:history="1">
        <w:r w:rsidRPr="00C665EA">
          <w:rPr>
            <w:rStyle w:val="Lienhypertexte"/>
          </w:rPr>
          <w:t>https://umangsoftware.wordpress.com/2014/06/17/agile-vs-waterfall-software-development-methodologies/</w:t>
        </w:r>
      </w:hyperlink>
    </w:p>
  </w:footnote>
  <w:footnote w:id="26">
    <w:p w:rsidR="00327D94" w:rsidRPr="00504114" w:rsidRDefault="00327D94" w:rsidP="007B43FE">
      <w:pPr>
        <w:pStyle w:val="Notedebasdepage"/>
        <w:jc w:val="left"/>
      </w:pPr>
      <w:r>
        <w:rPr>
          <w:rStyle w:val="Appelnotedebasdep"/>
        </w:rPr>
        <w:footnoteRef/>
      </w:r>
      <w:r w:rsidRPr="00504114">
        <w:t xml:space="preserve"> </w:t>
      </w:r>
      <w:r w:rsidR="00504114" w:rsidRPr="00504114">
        <w:t xml:space="preserve">Lothon Florent, </w:t>
      </w:r>
      <w:r w:rsidR="00504114">
        <w:t>« </w:t>
      </w:r>
      <w:r w:rsidR="00504114" w:rsidRPr="00504114">
        <w:t>Introduction aux méthodes agiles et Scrum</w:t>
      </w:r>
      <w:r w:rsidR="00504114">
        <w:t xml:space="preserve"> », </w:t>
      </w:r>
      <w:r w:rsidR="00504114">
        <w:rPr>
          <w:i/>
        </w:rPr>
        <w:t xml:space="preserve">L’Agiliste, </w:t>
      </w:r>
      <w:r w:rsidR="00895B33">
        <w:t>accès le 20/07/17</w:t>
      </w:r>
      <w:r w:rsidR="00895B33">
        <w:br/>
      </w:r>
      <w:hyperlink r:id="rId26" w:history="1">
        <w:r w:rsidRPr="00504114">
          <w:rPr>
            <w:rStyle w:val="Lienhypertexte"/>
          </w:rPr>
          <w:t>http://www.agiliste.fr/introduction-methodes-agiles/</w:t>
        </w:r>
      </w:hyperlink>
      <w:r w:rsidRPr="00504114">
        <w:t xml:space="preserve"> </w:t>
      </w:r>
    </w:p>
  </w:footnote>
  <w:footnote w:id="27">
    <w:p w:rsidR="00327D94" w:rsidRPr="009A1B4D" w:rsidRDefault="00327D94" w:rsidP="007B43FE">
      <w:pPr>
        <w:pStyle w:val="Notedebasdepage"/>
        <w:jc w:val="left"/>
      </w:pPr>
      <w:r>
        <w:rPr>
          <w:rStyle w:val="Appelnotedebasdep"/>
        </w:rPr>
        <w:footnoteRef/>
      </w:r>
      <w:r w:rsidRPr="009A1B4D">
        <w:t xml:space="preserve"> AgiVetta, </w:t>
      </w:r>
      <w:r w:rsidRPr="009A1B4D">
        <w:rPr>
          <w:i/>
        </w:rPr>
        <w:t>CSPO Training</w:t>
      </w:r>
      <w:r w:rsidRPr="009A1B4D">
        <w:t xml:space="preserve">, </w:t>
      </w:r>
      <w:r>
        <w:t>accès le</w:t>
      </w:r>
      <w:r w:rsidRPr="009A1B4D">
        <w:t xml:space="preserve"> 21/08/17 </w:t>
      </w:r>
      <w:r w:rsidRPr="009A1B4D">
        <w:br/>
      </w:r>
      <w:hyperlink r:id="rId27" w:history="1">
        <w:r w:rsidRPr="009A1B4D">
          <w:rPr>
            <w:rStyle w:val="Lienhypertexte"/>
          </w:rPr>
          <w:t>http://www.agivetta.com/cspo-certified-scrum-product-owner-training.php</w:t>
        </w:r>
      </w:hyperlink>
    </w:p>
  </w:footnote>
  <w:footnote w:id="28">
    <w:p w:rsidR="00327D94" w:rsidRPr="00912501" w:rsidRDefault="00327D94"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sidRPr="009A1B4D">
        <w:rPr>
          <w:lang w:val="en-US"/>
        </w:rPr>
        <w:t>accès le</w:t>
      </w:r>
      <w:r>
        <w:rPr>
          <w:lang w:val="en-GB"/>
        </w:rPr>
        <w:t xml:space="preserve"> 21/08/17 </w:t>
      </w:r>
      <w:hyperlink r:id="rId28" w:history="1">
        <w:r w:rsidRPr="00C665EA">
          <w:rPr>
            <w:rStyle w:val="Lienhypertexte"/>
            <w:lang w:val="en-GB"/>
          </w:rPr>
          <w:t>https://www.mountaingoatsoftware.com/agile/scrum/roles/product-owner</w:t>
        </w:r>
      </w:hyperlink>
    </w:p>
  </w:footnote>
  <w:footnote w:id="29">
    <w:p w:rsidR="00327D94" w:rsidRPr="00642464" w:rsidRDefault="00327D94"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accès le 21/08/17 </w:t>
      </w:r>
      <w:r>
        <w:br/>
      </w:r>
      <w:hyperlink r:id="rId29" w:history="1">
        <w:r w:rsidRPr="00C665EA">
          <w:rPr>
            <w:rStyle w:val="Lienhypertexte"/>
          </w:rPr>
          <w:t>https://www.unow.fr/blog/gestion-de-projet-agilite/product-backlog-scrum</w:t>
        </w:r>
      </w:hyperlink>
    </w:p>
  </w:footnote>
  <w:footnote w:id="30">
    <w:p w:rsidR="00327D94" w:rsidRPr="00F61954" w:rsidRDefault="00327D94" w:rsidP="007B43FE">
      <w:pPr>
        <w:pStyle w:val="Notedebasdepage"/>
        <w:jc w:val="left"/>
      </w:pPr>
      <w:r>
        <w:rPr>
          <w:rStyle w:val="Appelnotedebasdep"/>
        </w:rPr>
        <w:footnoteRef/>
      </w:r>
      <w:r>
        <w:t xml:space="preserve"> Tom Gustin, « Quel est le rôle du Scrum Master ? », </w:t>
      </w:r>
      <w:r>
        <w:rPr>
          <w:i/>
        </w:rPr>
        <w:t xml:space="preserve">Agilaction, </w:t>
      </w:r>
      <w:r>
        <w:t xml:space="preserve">mis à jour le 17 janvier 2014, accès le 21/08/17 </w:t>
      </w:r>
      <w:r>
        <w:br/>
      </w:r>
      <w:hyperlink r:id="rId30" w:history="1">
        <w:r w:rsidRPr="003F7AA3">
          <w:rPr>
            <w:rStyle w:val="Lienhypertexte"/>
          </w:rPr>
          <w:t>http://www.agilaction.com/quel-est-le-role-du-scrum-master/</w:t>
        </w:r>
      </w:hyperlink>
      <w:r>
        <w:t xml:space="preserve"> </w:t>
      </w:r>
    </w:p>
  </w:footnote>
  <w:footnote w:id="31">
    <w:p w:rsidR="00327D94" w:rsidRPr="00642464" w:rsidRDefault="00327D94" w:rsidP="007B43FE">
      <w:pPr>
        <w:pStyle w:val="Notedebasdepage"/>
        <w:jc w:val="left"/>
      </w:pPr>
      <w:r>
        <w:rPr>
          <w:rStyle w:val="Appelnotedebasdep"/>
        </w:rPr>
        <w:footnoteRef/>
      </w:r>
      <w:r w:rsidRPr="00642464">
        <w:t xml:space="preserve"> </w:t>
      </w:r>
      <w:r w:rsidR="00900FD9">
        <w:t>Certivé</w:t>
      </w:r>
      <w:r w:rsidR="00064C87">
        <w:t xml:space="preserve">a, </w:t>
      </w:r>
      <w:r w:rsidR="00900FD9">
        <w:rPr>
          <w:i/>
        </w:rPr>
        <w:t xml:space="preserve">Certification NF HQE – bâtiments neufs et rénovation – Certivéa </w:t>
      </w:r>
      <w:r w:rsidR="00900FD9">
        <w:t>, accès le 27/07/17</w:t>
      </w:r>
      <w:r w:rsidR="00900FD9">
        <w:br/>
      </w:r>
      <w:hyperlink r:id="rId31" w:history="1">
        <w:r w:rsidRPr="00642464">
          <w:rPr>
            <w:rStyle w:val="Lienhypertexte"/>
          </w:rPr>
          <w:t>http://www.certivea.fr/offres/certification-nf-hqe-batiments-tertiaires-neuf-ou-renovation</w:t>
        </w:r>
      </w:hyperlink>
    </w:p>
    <w:p w:rsidR="00327D94" w:rsidRPr="00642464" w:rsidRDefault="00327D94" w:rsidP="007B43FE">
      <w:pPr>
        <w:pStyle w:val="Notedebasdepage"/>
        <w:jc w:val="left"/>
      </w:pPr>
    </w:p>
  </w:footnote>
  <w:footnote w:id="32">
    <w:p w:rsidR="00327D94" w:rsidRDefault="00327D94" w:rsidP="007B43FE">
      <w:pPr>
        <w:pStyle w:val="Notedebasdepage"/>
        <w:jc w:val="left"/>
      </w:pPr>
      <w:r>
        <w:rPr>
          <w:rStyle w:val="Appelnotedebasdep"/>
        </w:rPr>
        <w:footnoteRef/>
      </w:r>
      <w:r>
        <w:t xml:space="preserve"> </w:t>
      </w:r>
      <w:r w:rsidR="00C066A5">
        <w:t xml:space="preserve">Action-Sociale, </w:t>
      </w:r>
      <w:r w:rsidRPr="00C75964">
        <w:rPr>
          <w:i/>
        </w:rPr>
        <w:t>Etablissement et service d’aide par le travail (ESAT)</w:t>
      </w:r>
      <w:r>
        <w:t xml:space="preserve">, </w:t>
      </w:r>
      <w:hyperlink r:id="rId32" w:history="1">
        <w:r w:rsidRPr="00544650">
          <w:rPr>
            <w:rStyle w:val="Lienhypertexte"/>
          </w:rPr>
          <w:t>http://annuaire.action-sociale.org/etablissements/adultes-handicapes/etablissement-et-service-d-aide-par-le-travail--e-s-a-t---246.html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7D94" w:rsidRDefault="00327D94">
    <w:pPr>
      <w:pStyle w:val="En-tte"/>
    </w:pPr>
    <w:fldSimple w:instr=" STYLEREF  &quot;Titre 1&quot;  \* MERGEFORMAT ">
      <w:r w:rsidR="00C911EC">
        <w:rPr>
          <w:noProof/>
        </w:rPr>
        <w:t>Bilan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325459"/>
    <w:multiLevelType w:val="hybridMultilevel"/>
    <w:tmpl w:val="EA5EDF16"/>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4105077"/>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67D747D"/>
    <w:multiLevelType w:val="hybridMultilevel"/>
    <w:tmpl w:val="7B88A2BA"/>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1FBE6625"/>
    <w:multiLevelType w:val="hybridMultilevel"/>
    <w:tmpl w:val="7FD80EBE"/>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7422F11"/>
    <w:multiLevelType w:val="hybridMultilevel"/>
    <w:tmpl w:val="027A3E54"/>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E5E4B11"/>
    <w:multiLevelType w:val="hybridMultilevel"/>
    <w:tmpl w:val="2B84DCA0"/>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419A650E"/>
    <w:multiLevelType w:val="hybridMultilevel"/>
    <w:tmpl w:val="19261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3F544C8"/>
    <w:multiLevelType w:val="hybridMultilevel"/>
    <w:tmpl w:val="CA827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AB1EB9"/>
    <w:multiLevelType w:val="hybridMultilevel"/>
    <w:tmpl w:val="B72497DC"/>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D754BA9"/>
    <w:multiLevelType w:val="hybridMultilevel"/>
    <w:tmpl w:val="0D386FCE"/>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50464402"/>
    <w:multiLevelType w:val="hybridMultilevel"/>
    <w:tmpl w:val="9496C484"/>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9F6514"/>
    <w:multiLevelType w:val="hybridMultilevel"/>
    <w:tmpl w:val="E1EA7D12"/>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7103AD8"/>
    <w:multiLevelType w:val="hybridMultilevel"/>
    <w:tmpl w:val="B7F250D0"/>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15:restartNumberingAfterBreak="0">
    <w:nsid w:val="5D4317AE"/>
    <w:multiLevelType w:val="hybridMultilevel"/>
    <w:tmpl w:val="4EA68932"/>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D35776"/>
    <w:multiLevelType w:val="hybridMultilevel"/>
    <w:tmpl w:val="3AA43378"/>
    <w:lvl w:ilvl="0" w:tplc="D8D4B4AA">
      <w:start w:val="1"/>
      <w:numFmt w:val="upperRoman"/>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5"/>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29"/>
  </w:num>
  <w:num w:numId="18">
    <w:abstractNumId w:val="21"/>
  </w:num>
  <w:num w:numId="19">
    <w:abstractNumId w:val="27"/>
  </w:num>
  <w:num w:numId="20">
    <w:abstractNumId w:val="18"/>
  </w:num>
  <w:num w:numId="21">
    <w:abstractNumId w:val="37"/>
  </w:num>
  <w:num w:numId="22">
    <w:abstractNumId w:val="19"/>
  </w:num>
  <w:num w:numId="23">
    <w:abstractNumId w:val="36"/>
  </w:num>
  <w:num w:numId="24">
    <w:abstractNumId w:val="34"/>
  </w:num>
  <w:num w:numId="25">
    <w:abstractNumId w:val="13"/>
  </w:num>
  <w:num w:numId="26">
    <w:abstractNumId w:val="38"/>
  </w:num>
  <w:num w:numId="27">
    <w:abstractNumId w:val="30"/>
  </w:num>
  <w:num w:numId="28">
    <w:abstractNumId w:val="23"/>
  </w:num>
  <w:num w:numId="29">
    <w:abstractNumId w:val="24"/>
  </w:num>
  <w:num w:numId="30">
    <w:abstractNumId w:val="11"/>
  </w:num>
  <w:num w:numId="31">
    <w:abstractNumId w:val="33"/>
  </w:num>
  <w:num w:numId="32">
    <w:abstractNumId w:val="31"/>
  </w:num>
  <w:num w:numId="33">
    <w:abstractNumId w:val="28"/>
  </w:num>
  <w:num w:numId="34">
    <w:abstractNumId w:val="16"/>
  </w:num>
  <w:num w:numId="35">
    <w:abstractNumId w:val="17"/>
  </w:num>
  <w:num w:numId="36">
    <w:abstractNumId w:val="32"/>
  </w:num>
  <w:num w:numId="37">
    <w:abstractNumId w:val="20"/>
  </w:num>
  <w:num w:numId="38">
    <w:abstractNumId w:val="22"/>
  </w:num>
  <w:num w:numId="39">
    <w:abstractNumId w:val="35"/>
  </w:num>
  <w:num w:numId="40">
    <w:abstractNumId w:val="26"/>
  </w:num>
  <w:num w:numId="4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04ED"/>
    <w:rsid w:val="00001CAD"/>
    <w:rsid w:val="00003310"/>
    <w:rsid w:val="00004A82"/>
    <w:rsid w:val="00005239"/>
    <w:rsid w:val="00006B55"/>
    <w:rsid w:val="000077F4"/>
    <w:rsid w:val="00010466"/>
    <w:rsid w:val="00014804"/>
    <w:rsid w:val="000172B3"/>
    <w:rsid w:val="00017895"/>
    <w:rsid w:val="00020606"/>
    <w:rsid w:val="0002145C"/>
    <w:rsid w:val="00021677"/>
    <w:rsid w:val="0002391A"/>
    <w:rsid w:val="00024C9D"/>
    <w:rsid w:val="00025C4B"/>
    <w:rsid w:val="00025EC9"/>
    <w:rsid w:val="00026BDD"/>
    <w:rsid w:val="00027FB2"/>
    <w:rsid w:val="000314DE"/>
    <w:rsid w:val="00036643"/>
    <w:rsid w:val="00036C55"/>
    <w:rsid w:val="00041F6D"/>
    <w:rsid w:val="0004629F"/>
    <w:rsid w:val="000477CF"/>
    <w:rsid w:val="00047A78"/>
    <w:rsid w:val="00051714"/>
    <w:rsid w:val="00054F43"/>
    <w:rsid w:val="000572CC"/>
    <w:rsid w:val="000575C8"/>
    <w:rsid w:val="00060E3D"/>
    <w:rsid w:val="00062B4C"/>
    <w:rsid w:val="00063C56"/>
    <w:rsid w:val="00064C87"/>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163"/>
    <w:rsid w:val="00091B32"/>
    <w:rsid w:val="00092BCB"/>
    <w:rsid w:val="0009555D"/>
    <w:rsid w:val="000956E4"/>
    <w:rsid w:val="00095BC9"/>
    <w:rsid w:val="00095C78"/>
    <w:rsid w:val="000A14D9"/>
    <w:rsid w:val="000A2CE8"/>
    <w:rsid w:val="000A41D9"/>
    <w:rsid w:val="000A502A"/>
    <w:rsid w:val="000B2CBD"/>
    <w:rsid w:val="000B312F"/>
    <w:rsid w:val="000B3AD6"/>
    <w:rsid w:val="000B4380"/>
    <w:rsid w:val="000B4B31"/>
    <w:rsid w:val="000B6BBC"/>
    <w:rsid w:val="000B7005"/>
    <w:rsid w:val="000C1D83"/>
    <w:rsid w:val="000C279E"/>
    <w:rsid w:val="000C4995"/>
    <w:rsid w:val="000C5BF6"/>
    <w:rsid w:val="000C6376"/>
    <w:rsid w:val="000C6893"/>
    <w:rsid w:val="000C7C97"/>
    <w:rsid w:val="000D343B"/>
    <w:rsid w:val="000D3E7C"/>
    <w:rsid w:val="000D4A0C"/>
    <w:rsid w:val="000D7009"/>
    <w:rsid w:val="000E2241"/>
    <w:rsid w:val="000E246A"/>
    <w:rsid w:val="000E3FB4"/>
    <w:rsid w:val="000E5DAC"/>
    <w:rsid w:val="000E79F2"/>
    <w:rsid w:val="000E7A26"/>
    <w:rsid w:val="00101539"/>
    <w:rsid w:val="00103932"/>
    <w:rsid w:val="001042FA"/>
    <w:rsid w:val="0010576A"/>
    <w:rsid w:val="001165ED"/>
    <w:rsid w:val="00120DEF"/>
    <w:rsid w:val="00122E34"/>
    <w:rsid w:val="00122F19"/>
    <w:rsid w:val="001232EC"/>
    <w:rsid w:val="00126A0B"/>
    <w:rsid w:val="0013073F"/>
    <w:rsid w:val="00130FC6"/>
    <w:rsid w:val="00135522"/>
    <w:rsid w:val="00135CA7"/>
    <w:rsid w:val="00136A28"/>
    <w:rsid w:val="00137604"/>
    <w:rsid w:val="00141AD6"/>
    <w:rsid w:val="0014249B"/>
    <w:rsid w:val="0014355B"/>
    <w:rsid w:val="00143DA4"/>
    <w:rsid w:val="001454E3"/>
    <w:rsid w:val="00145EA2"/>
    <w:rsid w:val="00146258"/>
    <w:rsid w:val="00150294"/>
    <w:rsid w:val="001502A0"/>
    <w:rsid w:val="00150CF8"/>
    <w:rsid w:val="001510D0"/>
    <w:rsid w:val="00151B72"/>
    <w:rsid w:val="00151F2D"/>
    <w:rsid w:val="001523A2"/>
    <w:rsid w:val="001543BD"/>
    <w:rsid w:val="00156575"/>
    <w:rsid w:val="00161277"/>
    <w:rsid w:val="001633AA"/>
    <w:rsid w:val="00164418"/>
    <w:rsid w:val="0016734A"/>
    <w:rsid w:val="00174A9A"/>
    <w:rsid w:val="00176D69"/>
    <w:rsid w:val="00184107"/>
    <w:rsid w:val="00185BB3"/>
    <w:rsid w:val="001866A9"/>
    <w:rsid w:val="001870F2"/>
    <w:rsid w:val="00190A59"/>
    <w:rsid w:val="00191751"/>
    <w:rsid w:val="00191A47"/>
    <w:rsid w:val="00192040"/>
    <w:rsid w:val="0019286D"/>
    <w:rsid w:val="00194451"/>
    <w:rsid w:val="001946C0"/>
    <w:rsid w:val="001957AE"/>
    <w:rsid w:val="00195BB7"/>
    <w:rsid w:val="00195F36"/>
    <w:rsid w:val="0019667A"/>
    <w:rsid w:val="00196ADD"/>
    <w:rsid w:val="001A0862"/>
    <w:rsid w:val="001A0CB8"/>
    <w:rsid w:val="001A14E8"/>
    <w:rsid w:val="001A3DE9"/>
    <w:rsid w:val="001B3697"/>
    <w:rsid w:val="001B3E26"/>
    <w:rsid w:val="001B7481"/>
    <w:rsid w:val="001C152F"/>
    <w:rsid w:val="001C50C6"/>
    <w:rsid w:val="001C618D"/>
    <w:rsid w:val="001D0EFC"/>
    <w:rsid w:val="001D3087"/>
    <w:rsid w:val="001D3A2E"/>
    <w:rsid w:val="001D5220"/>
    <w:rsid w:val="001D54CE"/>
    <w:rsid w:val="001D5585"/>
    <w:rsid w:val="001D7B97"/>
    <w:rsid w:val="001E09FE"/>
    <w:rsid w:val="001E2D43"/>
    <w:rsid w:val="001E359D"/>
    <w:rsid w:val="001E5607"/>
    <w:rsid w:val="001E5C46"/>
    <w:rsid w:val="001E6240"/>
    <w:rsid w:val="001F0C9E"/>
    <w:rsid w:val="001F3D79"/>
    <w:rsid w:val="001F4484"/>
    <w:rsid w:val="001F4F7C"/>
    <w:rsid w:val="001F5F14"/>
    <w:rsid w:val="001F6ECB"/>
    <w:rsid w:val="00200A24"/>
    <w:rsid w:val="00200AFD"/>
    <w:rsid w:val="00200FDC"/>
    <w:rsid w:val="00201782"/>
    <w:rsid w:val="0020269A"/>
    <w:rsid w:val="00206F4B"/>
    <w:rsid w:val="00212470"/>
    <w:rsid w:val="00213C89"/>
    <w:rsid w:val="002144D6"/>
    <w:rsid w:val="00220162"/>
    <w:rsid w:val="00221007"/>
    <w:rsid w:val="0022245F"/>
    <w:rsid w:val="002236E4"/>
    <w:rsid w:val="00230866"/>
    <w:rsid w:val="002324F1"/>
    <w:rsid w:val="00232F6F"/>
    <w:rsid w:val="002331DE"/>
    <w:rsid w:val="00236060"/>
    <w:rsid w:val="00236A1C"/>
    <w:rsid w:val="002376BA"/>
    <w:rsid w:val="00241BEA"/>
    <w:rsid w:val="00242780"/>
    <w:rsid w:val="00244CFA"/>
    <w:rsid w:val="002459F7"/>
    <w:rsid w:val="002466DD"/>
    <w:rsid w:val="002467E5"/>
    <w:rsid w:val="00247932"/>
    <w:rsid w:val="0025098E"/>
    <w:rsid w:val="00250FF2"/>
    <w:rsid w:val="0025155A"/>
    <w:rsid w:val="00253766"/>
    <w:rsid w:val="002554CD"/>
    <w:rsid w:val="002633BD"/>
    <w:rsid w:val="0026429C"/>
    <w:rsid w:val="002661B4"/>
    <w:rsid w:val="0026668F"/>
    <w:rsid w:val="002669B6"/>
    <w:rsid w:val="0026722D"/>
    <w:rsid w:val="00270BC4"/>
    <w:rsid w:val="002719E2"/>
    <w:rsid w:val="00273247"/>
    <w:rsid w:val="00275E75"/>
    <w:rsid w:val="00276B99"/>
    <w:rsid w:val="00280F56"/>
    <w:rsid w:val="00281143"/>
    <w:rsid w:val="00281E0F"/>
    <w:rsid w:val="00281F0D"/>
    <w:rsid w:val="00293B83"/>
    <w:rsid w:val="0029426A"/>
    <w:rsid w:val="00295C71"/>
    <w:rsid w:val="002A0A4B"/>
    <w:rsid w:val="002A0B1A"/>
    <w:rsid w:val="002A5FFA"/>
    <w:rsid w:val="002A7AA8"/>
    <w:rsid w:val="002B1D29"/>
    <w:rsid w:val="002B1E6D"/>
    <w:rsid w:val="002B2040"/>
    <w:rsid w:val="002B2F29"/>
    <w:rsid w:val="002B30A5"/>
    <w:rsid w:val="002B31C7"/>
    <w:rsid w:val="002B372A"/>
    <w:rsid w:val="002B4294"/>
    <w:rsid w:val="002D0E13"/>
    <w:rsid w:val="002D2216"/>
    <w:rsid w:val="002D2474"/>
    <w:rsid w:val="002D3563"/>
    <w:rsid w:val="002D4598"/>
    <w:rsid w:val="002D5E6A"/>
    <w:rsid w:val="002D74ED"/>
    <w:rsid w:val="002D7EE9"/>
    <w:rsid w:val="002E2E8F"/>
    <w:rsid w:val="002E4DE8"/>
    <w:rsid w:val="002E7516"/>
    <w:rsid w:val="002F2997"/>
    <w:rsid w:val="002F3336"/>
    <w:rsid w:val="002F374C"/>
    <w:rsid w:val="002F3ABD"/>
    <w:rsid w:val="002F4334"/>
    <w:rsid w:val="002F5EBC"/>
    <w:rsid w:val="003015C5"/>
    <w:rsid w:val="00302101"/>
    <w:rsid w:val="003048AD"/>
    <w:rsid w:val="00304900"/>
    <w:rsid w:val="00305BAE"/>
    <w:rsid w:val="00306636"/>
    <w:rsid w:val="0030730B"/>
    <w:rsid w:val="003126BE"/>
    <w:rsid w:val="003135C1"/>
    <w:rsid w:val="00314482"/>
    <w:rsid w:val="0031583C"/>
    <w:rsid w:val="00316C24"/>
    <w:rsid w:val="00316D4F"/>
    <w:rsid w:val="00321F41"/>
    <w:rsid w:val="003220A3"/>
    <w:rsid w:val="003235CA"/>
    <w:rsid w:val="00323D71"/>
    <w:rsid w:val="003240CC"/>
    <w:rsid w:val="0032722D"/>
    <w:rsid w:val="00327D94"/>
    <w:rsid w:val="0033009C"/>
    <w:rsid w:val="003307B5"/>
    <w:rsid w:val="00332017"/>
    <w:rsid w:val="00333A9C"/>
    <w:rsid w:val="00333D0D"/>
    <w:rsid w:val="003349AF"/>
    <w:rsid w:val="00334ED2"/>
    <w:rsid w:val="00335062"/>
    <w:rsid w:val="00336FCD"/>
    <w:rsid w:val="00341431"/>
    <w:rsid w:val="003431D0"/>
    <w:rsid w:val="00344482"/>
    <w:rsid w:val="00350312"/>
    <w:rsid w:val="00351C9C"/>
    <w:rsid w:val="00352A44"/>
    <w:rsid w:val="00352FE8"/>
    <w:rsid w:val="003538E7"/>
    <w:rsid w:val="0035536B"/>
    <w:rsid w:val="00355C02"/>
    <w:rsid w:val="0035649E"/>
    <w:rsid w:val="00361CA1"/>
    <w:rsid w:val="0036370F"/>
    <w:rsid w:val="00365427"/>
    <w:rsid w:val="00374079"/>
    <w:rsid w:val="003746C7"/>
    <w:rsid w:val="003750B4"/>
    <w:rsid w:val="00383428"/>
    <w:rsid w:val="003852F9"/>
    <w:rsid w:val="0038571A"/>
    <w:rsid w:val="00391554"/>
    <w:rsid w:val="003963ED"/>
    <w:rsid w:val="003976D1"/>
    <w:rsid w:val="00397A1B"/>
    <w:rsid w:val="003A09B5"/>
    <w:rsid w:val="003A48BB"/>
    <w:rsid w:val="003A6105"/>
    <w:rsid w:val="003A6F65"/>
    <w:rsid w:val="003B35FD"/>
    <w:rsid w:val="003B3F90"/>
    <w:rsid w:val="003B5F54"/>
    <w:rsid w:val="003B6B15"/>
    <w:rsid w:val="003C015A"/>
    <w:rsid w:val="003C2ACC"/>
    <w:rsid w:val="003C44B9"/>
    <w:rsid w:val="003C4A7A"/>
    <w:rsid w:val="003C6C6C"/>
    <w:rsid w:val="003C6DEC"/>
    <w:rsid w:val="003C6FB7"/>
    <w:rsid w:val="003D0B20"/>
    <w:rsid w:val="003D5DC3"/>
    <w:rsid w:val="003D6DD3"/>
    <w:rsid w:val="003D7730"/>
    <w:rsid w:val="003D7BD3"/>
    <w:rsid w:val="003E09CB"/>
    <w:rsid w:val="003E137E"/>
    <w:rsid w:val="003E14B6"/>
    <w:rsid w:val="003E1DAF"/>
    <w:rsid w:val="003E4CD7"/>
    <w:rsid w:val="003E7E75"/>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61E8"/>
    <w:rsid w:val="004274E4"/>
    <w:rsid w:val="004306F5"/>
    <w:rsid w:val="00430CFD"/>
    <w:rsid w:val="0043153E"/>
    <w:rsid w:val="004317BF"/>
    <w:rsid w:val="0043286B"/>
    <w:rsid w:val="004337C9"/>
    <w:rsid w:val="0043396B"/>
    <w:rsid w:val="00435010"/>
    <w:rsid w:val="0044124F"/>
    <w:rsid w:val="004420AF"/>
    <w:rsid w:val="0044318A"/>
    <w:rsid w:val="004439CB"/>
    <w:rsid w:val="004443B5"/>
    <w:rsid w:val="004453CF"/>
    <w:rsid w:val="00446046"/>
    <w:rsid w:val="00453AD8"/>
    <w:rsid w:val="004541E5"/>
    <w:rsid w:val="004552E2"/>
    <w:rsid w:val="00455412"/>
    <w:rsid w:val="00455F00"/>
    <w:rsid w:val="00461DD7"/>
    <w:rsid w:val="00462856"/>
    <w:rsid w:val="0046397F"/>
    <w:rsid w:val="00463C95"/>
    <w:rsid w:val="0046478C"/>
    <w:rsid w:val="00464AD1"/>
    <w:rsid w:val="00465676"/>
    <w:rsid w:val="004678D0"/>
    <w:rsid w:val="004725E9"/>
    <w:rsid w:val="00476E5C"/>
    <w:rsid w:val="00477BFE"/>
    <w:rsid w:val="00482404"/>
    <w:rsid w:val="00484767"/>
    <w:rsid w:val="00486002"/>
    <w:rsid w:val="0048625F"/>
    <w:rsid w:val="004872AC"/>
    <w:rsid w:val="00493549"/>
    <w:rsid w:val="00493F03"/>
    <w:rsid w:val="004947E9"/>
    <w:rsid w:val="00495D49"/>
    <w:rsid w:val="00497619"/>
    <w:rsid w:val="00497AF9"/>
    <w:rsid w:val="004A3F8F"/>
    <w:rsid w:val="004A6AE0"/>
    <w:rsid w:val="004A6B27"/>
    <w:rsid w:val="004A6C6A"/>
    <w:rsid w:val="004A6EEB"/>
    <w:rsid w:val="004A73AA"/>
    <w:rsid w:val="004B0069"/>
    <w:rsid w:val="004B1580"/>
    <w:rsid w:val="004B3D53"/>
    <w:rsid w:val="004B47D1"/>
    <w:rsid w:val="004B602B"/>
    <w:rsid w:val="004B602D"/>
    <w:rsid w:val="004B7179"/>
    <w:rsid w:val="004C049F"/>
    <w:rsid w:val="004C10EA"/>
    <w:rsid w:val="004C2287"/>
    <w:rsid w:val="004C340E"/>
    <w:rsid w:val="004C6746"/>
    <w:rsid w:val="004C7F16"/>
    <w:rsid w:val="004D01E5"/>
    <w:rsid w:val="004D1033"/>
    <w:rsid w:val="004D4835"/>
    <w:rsid w:val="004D6495"/>
    <w:rsid w:val="004D7752"/>
    <w:rsid w:val="004D7C43"/>
    <w:rsid w:val="004E07A1"/>
    <w:rsid w:val="004E0E70"/>
    <w:rsid w:val="004E2C6A"/>
    <w:rsid w:val="004E4048"/>
    <w:rsid w:val="004E7375"/>
    <w:rsid w:val="004F053F"/>
    <w:rsid w:val="004F30ED"/>
    <w:rsid w:val="004F34C0"/>
    <w:rsid w:val="004F7424"/>
    <w:rsid w:val="005000E2"/>
    <w:rsid w:val="00501A26"/>
    <w:rsid w:val="00502B40"/>
    <w:rsid w:val="00504114"/>
    <w:rsid w:val="00504EA1"/>
    <w:rsid w:val="00507496"/>
    <w:rsid w:val="00510784"/>
    <w:rsid w:val="00511821"/>
    <w:rsid w:val="00511EC3"/>
    <w:rsid w:val="00513235"/>
    <w:rsid w:val="00513FD8"/>
    <w:rsid w:val="005140C0"/>
    <w:rsid w:val="00515160"/>
    <w:rsid w:val="00515973"/>
    <w:rsid w:val="0051610E"/>
    <w:rsid w:val="00516D40"/>
    <w:rsid w:val="00517F0E"/>
    <w:rsid w:val="00521D6B"/>
    <w:rsid w:val="00524CD3"/>
    <w:rsid w:val="005250B5"/>
    <w:rsid w:val="00525A05"/>
    <w:rsid w:val="005276B2"/>
    <w:rsid w:val="00530A97"/>
    <w:rsid w:val="00530E25"/>
    <w:rsid w:val="00532615"/>
    <w:rsid w:val="00533DCC"/>
    <w:rsid w:val="00534092"/>
    <w:rsid w:val="00543B46"/>
    <w:rsid w:val="00544348"/>
    <w:rsid w:val="0054639B"/>
    <w:rsid w:val="00547039"/>
    <w:rsid w:val="00547E9A"/>
    <w:rsid w:val="005505BE"/>
    <w:rsid w:val="005536B9"/>
    <w:rsid w:val="005610C9"/>
    <w:rsid w:val="00562EF1"/>
    <w:rsid w:val="00564F6B"/>
    <w:rsid w:val="005657E3"/>
    <w:rsid w:val="00566D4A"/>
    <w:rsid w:val="00570292"/>
    <w:rsid w:val="00570591"/>
    <w:rsid w:val="00572C9A"/>
    <w:rsid w:val="005734DC"/>
    <w:rsid w:val="00573781"/>
    <w:rsid w:val="00575A66"/>
    <w:rsid w:val="00577111"/>
    <w:rsid w:val="00582367"/>
    <w:rsid w:val="0058341C"/>
    <w:rsid w:val="0058379E"/>
    <w:rsid w:val="00584FFC"/>
    <w:rsid w:val="00585A6A"/>
    <w:rsid w:val="00586D15"/>
    <w:rsid w:val="00586FE0"/>
    <w:rsid w:val="005930AA"/>
    <w:rsid w:val="00593904"/>
    <w:rsid w:val="0059537B"/>
    <w:rsid w:val="005979AE"/>
    <w:rsid w:val="005A1D1B"/>
    <w:rsid w:val="005A1E87"/>
    <w:rsid w:val="005A2BF0"/>
    <w:rsid w:val="005A35B7"/>
    <w:rsid w:val="005A3832"/>
    <w:rsid w:val="005A4963"/>
    <w:rsid w:val="005B00C2"/>
    <w:rsid w:val="005B0F93"/>
    <w:rsid w:val="005B1362"/>
    <w:rsid w:val="005B5936"/>
    <w:rsid w:val="005B69D3"/>
    <w:rsid w:val="005C0322"/>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5F7D16"/>
    <w:rsid w:val="006010B3"/>
    <w:rsid w:val="006013F9"/>
    <w:rsid w:val="00602250"/>
    <w:rsid w:val="006030FD"/>
    <w:rsid w:val="00603FF4"/>
    <w:rsid w:val="00604723"/>
    <w:rsid w:val="006066C6"/>
    <w:rsid w:val="00606B15"/>
    <w:rsid w:val="00607E57"/>
    <w:rsid w:val="006125B0"/>
    <w:rsid w:val="00614B8A"/>
    <w:rsid w:val="00615D32"/>
    <w:rsid w:val="00617651"/>
    <w:rsid w:val="006205FF"/>
    <w:rsid w:val="00620D0E"/>
    <w:rsid w:val="00624D3C"/>
    <w:rsid w:val="00625338"/>
    <w:rsid w:val="00626B84"/>
    <w:rsid w:val="00631E96"/>
    <w:rsid w:val="00632BB2"/>
    <w:rsid w:val="00633410"/>
    <w:rsid w:val="006365F0"/>
    <w:rsid w:val="00637469"/>
    <w:rsid w:val="006411C9"/>
    <w:rsid w:val="00642464"/>
    <w:rsid w:val="00643058"/>
    <w:rsid w:val="0064457F"/>
    <w:rsid w:val="0064622D"/>
    <w:rsid w:val="00654797"/>
    <w:rsid w:val="00655C97"/>
    <w:rsid w:val="00657937"/>
    <w:rsid w:val="00657EE8"/>
    <w:rsid w:val="00660408"/>
    <w:rsid w:val="00662441"/>
    <w:rsid w:val="00663675"/>
    <w:rsid w:val="00664B5F"/>
    <w:rsid w:val="00665E17"/>
    <w:rsid w:val="006706AF"/>
    <w:rsid w:val="00670A96"/>
    <w:rsid w:val="0067160B"/>
    <w:rsid w:val="00672970"/>
    <w:rsid w:val="00674591"/>
    <w:rsid w:val="0067569F"/>
    <w:rsid w:val="00676916"/>
    <w:rsid w:val="0067693E"/>
    <w:rsid w:val="00680220"/>
    <w:rsid w:val="006806F7"/>
    <w:rsid w:val="00683662"/>
    <w:rsid w:val="006851C1"/>
    <w:rsid w:val="006861F9"/>
    <w:rsid w:val="00690979"/>
    <w:rsid w:val="00692D84"/>
    <w:rsid w:val="006969AF"/>
    <w:rsid w:val="006A0A22"/>
    <w:rsid w:val="006A218B"/>
    <w:rsid w:val="006A2500"/>
    <w:rsid w:val="006A293E"/>
    <w:rsid w:val="006A37F0"/>
    <w:rsid w:val="006A3CE7"/>
    <w:rsid w:val="006A3EFC"/>
    <w:rsid w:val="006A720D"/>
    <w:rsid w:val="006B2266"/>
    <w:rsid w:val="006B49BB"/>
    <w:rsid w:val="006B5EEE"/>
    <w:rsid w:val="006B6322"/>
    <w:rsid w:val="006C27A4"/>
    <w:rsid w:val="006C34D2"/>
    <w:rsid w:val="006C3996"/>
    <w:rsid w:val="006C3C06"/>
    <w:rsid w:val="006C4FB1"/>
    <w:rsid w:val="006C5603"/>
    <w:rsid w:val="006C5BE1"/>
    <w:rsid w:val="006C5C83"/>
    <w:rsid w:val="006C78A1"/>
    <w:rsid w:val="006C7C8F"/>
    <w:rsid w:val="006D06E8"/>
    <w:rsid w:val="006D17EE"/>
    <w:rsid w:val="006D2435"/>
    <w:rsid w:val="006D2615"/>
    <w:rsid w:val="006D3ED6"/>
    <w:rsid w:val="006D4627"/>
    <w:rsid w:val="006D5CE3"/>
    <w:rsid w:val="006E2540"/>
    <w:rsid w:val="006E35C4"/>
    <w:rsid w:val="006E6CC6"/>
    <w:rsid w:val="006E7B63"/>
    <w:rsid w:val="006F064E"/>
    <w:rsid w:val="006F0C67"/>
    <w:rsid w:val="006F3704"/>
    <w:rsid w:val="006F44A5"/>
    <w:rsid w:val="006F6D16"/>
    <w:rsid w:val="007009D2"/>
    <w:rsid w:val="00702D6D"/>
    <w:rsid w:val="00703811"/>
    <w:rsid w:val="00714BB6"/>
    <w:rsid w:val="00716128"/>
    <w:rsid w:val="007167E5"/>
    <w:rsid w:val="00717000"/>
    <w:rsid w:val="00720832"/>
    <w:rsid w:val="00723D4E"/>
    <w:rsid w:val="00723F3E"/>
    <w:rsid w:val="007251BF"/>
    <w:rsid w:val="00725B60"/>
    <w:rsid w:val="00726ECF"/>
    <w:rsid w:val="00730901"/>
    <w:rsid w:val="00732B29"/>
    <w:rsid w:val="00732CB9"/>
    <w:rsid w:val="00734049"/>
    <w:rsid w:val="00737031"/>
    <w:rsid w:val="00740982"/>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06"/>
    <w:rsid w:val="00760753"/>
    <w:rsid w:val="007618CF"/>
    <w:rsid w:val="007622FF"/>
    <w:rsid w:val="00762C33"/>
    <w:rsid w:val="00764FCD"/>
    <w:rsid w:val="0077070B"/>
    <w:rsid w:val="00771909"/>
    <w:rsid w:val="00772840"/>
    <w:rsid w:val="007804F1"/>
    <w:rsid w:val="007809B7"/>
    <w:rsid w:val="0078184D"/>
    <w:rsid w:val="00786BE1"/>
    <w:rsid w:val="007877A6"/>
    <w:rsid w:val="00787EDF"/>
    <w:rsid w:val="00790326"/>
    <w:rsid w:val="00790565"/>
    <w:rsid w:val="007907D5"/>
    <w:rsid w:val="00791FE0"/>
    <w:rsid w:val="00793012"/>
    <w:rsid w:val="00793F16"/>
    <w:rsid w:val="007949A7"/>
    <w:rsid w:val="00794AE5"/>
    <w:rsid w:val="00794DF4"/>
    <w:rsid w:val="0079670E"/>
    <w:rsid w:val="00796E4A"/>
    <w:rsid w:val="00796FA0"/>
    <w:rsid w:val="007A0A78"/>
    <w:rsid w:val="007A2013"/>
    <w:rsid w:val="007A31E4"/>
    <w:rsid w:val="007A4685"/>
    <w:rsid w:val="007A4B16"/>
    <w:rsid w:val="007B1DB1"/>
    <w:rsid w:val="007B2B50"/>
    <w:rsid w:val="007B3B22"/>
    <w:rsid w:val="007B43FE"/>
    <w:rsid w:val="007B7383"/>
    <w:rsid w:val="007B7496"/>
    <w:rsid w:val="007C0762"/>
    <w:rsid w:val="007C1142"/>
    <w:rsid w:val="007C1C13"/>
    <w:rsid w:val="007C2A4B"/>
    <w:rsid w:val="007C36EB"/>
    <w:rsid w:val="007C547B"/>
    <w:rsid w:val="007C5614"/>
    <w:rsid w:val="007C6454"/>
    <w:rsid w:val="007C649A"/>
    <w:rsid w:val="007C7566"/>
    <w:rsid w:val="007C7E07"/>
    <w:rsid w:val="007D47C7"/>
    <w:rsid w:val="007D5537"/>
    <w:rsid w:val="007D574F"/>
    <w:rsid w:val="007D6B04"/>
    <w:rsid w:val="007D7AD3"/>
    <w:rsid w:val="007D7B2A"/>
    <w:rsid w:val="007E0864"/>
    <w:rsid w:val="007E4001"/>
    <w:rsid w:val="007F173F"/>
    <w:rsid w:val="007F1CE6"/>
    <w:rsid w:val="007F2C3B"/>
    <w:rsid w:val="00800306"/>
    <w:rsid w:val="00810D15"/>
    <w:rsid w:val="00811238"/>
    <w:rsid w:val="008143A1"/>
    <w:rsid w:val="00814D42"/>
    <w:rsid w:val="008154D8"/>
    <w:rsid w:val="00815654"/>
    <w:rsid w:val="00816C18"/>
    <w:rsid w:val="00820D4C"/>
    <w:rsid w:val="0082380B"/>
    <w:rsid w:val="00825864"/>
    <w:rsid w:val="00826E71"/>
    <w:rsid w:val="0083340C"/>
    <w:rsid w:val="00837488"/>
    <w:rsid w:val="0084053A"/>
    <w:rsid w:val="00845416"/>
    <w:rsid w:val="008459E1"/>
    <w:rsid w:val="00851315"/>
    <w:rsid w:val="00860A5D"/>
    <w:rsid w:val="0086166D"/>
    <w:rsid w:val="00861A03"/>
    <w:rsid w:val="00861D45"/>
    <w:rsid w:val="00863290"/>
    <w:rsid w:val="008646AA"/>
    <w:rsid w:val="008700BA"/>
    <w:rsid w:val="00870918"/>
    <w:rsid w:val="00873369"/>
    <w:rsid w:val="008750B3"/>
    <w:rsid w:val="008750D5"/>
    <w:rsid w:val="00877C00"/>
    <w:rsid w:val="008801B4"/>
    <w:rsid w:val="0088584C"/>
    <w:rsid w:val="00887590"/>
    <w:rsid w:val="00890626"/>
    <w:rsid w:val="0089081C"/>
    <w:rsid w:val="008920A2"/>
    <w:rsid w:val="00892E38"/>
    <w:rsid w:val="00895A04"/>
    <w:rsid w:val="00895B33"/>
    <w:rsid w:val="008A05B7"/>
    <w:rsid w:val="008A11C6"/>
    <w:rsid w:val="008A5E32"/>
    <w:rsid w:val="008A687A"/>
    <w:rsid w:val="008B14AD"/>
    <w:rsid w:val="008B44C8"/>
    <w:rsid w:val="008B55A1"/>
    <w:rsid w:val="008B6A3A"/>
    <w:rsid w:val="008B7972"/>
    <w:rsid w:val="008C05E8"/>
    <w:rsid w:val="008C15D4"/>
    <w:rsid w:val="008C33CA"/>
    <w:rsid w:val="008C3E08"/>
    <w:rsid w:val="008C6199"/>
    <w:rsid w:val="008C6CBB"/>
    <w:rsid w:val="008D0BF1"/>
    <w:rsid w:val="008D18EB"/>
    <w:rsid w:val="008D2939"/>
    <w:rsid w:val="008D79C4"/>
    <w:rsid w:val="008E2563"/>
    <w:rsid w:val="008E3789"/>
    <w:rsid w:val="008E3A18"/>
    <w:rsid w:val="008E4BDE"/>
    <w:rsid w:val="008E5533"/>
    <w:rsid w:val="008E5AD0"/>
    <w:rsid w:val="008F1310"/>
    <w:rsid w:val="008F3E66"/>
    <w:rsid w:val="008F3F58"/>
    <w:rsid w:val="008F4CB7"/>
    <w:rsid w:val="008F517A"/>
    <w:rsid w:val="008F53C9"/>
    <w:rsid w:val="008F5520"/>
    <w:rsid w:val="008F7339"/>
    <w:rsid w:val="008F75D4"/>
    <w:rsid w:val="00900432"/>
    <w:rsid w:val="009005B0"/>
    <w:rsid w:val="00900FD9"/>
    <w:rsid w:val="00901D01"/>
    <w:rsid w:val="00901F79"/>
    <w:rsid w:val="00907879"/>
    <w:rsid w:val="00907ADB"/>
    <w:rsid w:val="00912501"/>
    <w:rsid w:val="00912BA2"/>
    <w:rsid w:val="0092069E"/>
    <w:rsid w:val="00921E4C"/>
    <w:rsid w:val="009236B9"/>
    <w:rsid w:val="009240F9"/>
    <w:rsid w:val="00927CD9"/>
    <w:rsid w:val="00927D18"/>
    <w:rsid w:val="00930A7F"/>
    <w:rsid w:val="00935B61"/>
    <w:rsid w:val="00936F2F"/>
    <w:rsid w:val="009429AC"/>
    <w:rsid w:val="00942F71"/>
    <w:rsid w:val="00943102"/>
    <w:rsid w:val="00945E77"/>
    <w:rsid w:val="00950947"/>
    <w:rsid w:val="00953353"/>
    <w:rsid w:val="00953502"/>
    <w:rsid w:val="0095427E"/>
    <w:rsid w:val="0095461C"/>
    <w:rsid w:val="00954BF8"/>
    <w:rsid w:val="0095500D"/>
    <w:rsid w:val="009578C5"/>
    <w:rsid w:val="00957A15"/>
    <w:rsid w:val="00960C0E"/>
    <w:rsid w:val="00963497"/>
    <w:rsid w:val="00967352"/>
    <w:rsid w:val="00967D5E"/>
    <w:rsid w:val="00970107"/>
    <w:rsid w:val="00971B7D"/>
    <w:rsid w:val="00971E48"/>
    <w:rsid w:val="00974B66"/>
    <w:rsid w:val="00975787"/>
    <w:rsid w:val="0098098F"/>
    <w:rsid w:val="00981F44"/>
    <w:rsid w:val="00983A23"/>
    <w:rsid w:val="0098694F"/>
    <w:rsid w:val="00991744"/>
    <w:rsid w:val="00991B5D"/>
    <w:rsid w:val="00995DB0"/>
    <w:rsid w:val="009A0445"/>
    <w:rsid w:val="009A0B17"/>
    <w:rsid w:val="009A1B4D"/>
    <w:rsid w:val="009A278B"/>
    <w:rsid w:val="009A37B1"/>
    <w:rsid w:val="009A44C1"/>
    <w:rsid w:val="009A60A0"/>
    <w:rsid w:val="009B038A"/>
    <w:rsid w:val="009B1600"/>
    <w:rsid w:val="009B23BB"/>
    <w:rsid w:val="009B5A89"/>
    <w:rsid w:val="009B5BE0"/>
    <w:rsid w:val="009B7A05"/>
    <w:rsid w:val="009C4CA8"/>
    <w:rsid w:val="009C57D0"/>
    <w:rsid w:val="009C68F2"/>
    <w:rsid w:val="009C76B6"/>
    <w:rsid w:val="009C7997"/>
    <w:rsid w:val="009D0248"/>
    <w:rsid w:val="009D433D"/>
    <w:rsid w:val="009D5217"/>
    <w:rsid w:val="009D60D5"/>
    <w:rsid w:val="009D769D"/>
    <w:rsid w:val="009E0053"/>
    <w:rsid w:val="009E076D"/>
    <w:rsid w:val="009E1FF6"/>
    <w:rsid w:val="009E2846"/>
    <w:rsid w:val="009E3BE0"/>
    <w:rsid w:val="009E45F4"/>
    <w:rsid w:val="009F2825"/>
    <w:rsid w:val="009F2F77"/>
    <w:rsid w:val="009F315B"/>
    <w:rsid w:val="009F3FC4"/>
    <w:rsid w:val="009F54CB"/>
    <w:rsid w:val="00A01396"/>
    <w:rsid w:val="00A02992"/>
    <w:rsid w:val="00A051CA"/>
    <w:rsid w:val="00A07188"/>
    <w:rsid w:val="00A0760A"/>
    <w:rsid w:val="00A07976"/>
    <w:rsid w:val="00A131BF"/>
    <w:rsid w:val="00A14C52"/>
    <w:rsid w:val="00A15CB7"/>
    <w:rsid w:val="00A17358"/>
    <w:rsid w:val="00A17DE4"/>
    <w:rsid w:val="00A211B2"/>
    <w:rsid w:val="00A21557"/>
    <w:rsid w:val="00A21E2E"/>
    <w:rsid w:val="00A22601"/>
    <w:rsid w:val="00A227B0"/>
    <w:rsid w:val="00A230BB"/>
    <w:rsid w:val="00A248D0"/>
    <w:rsid w:val="00A30E66"/>
    <w:rsid w:val="00A33864"/>
    <w:rsid w:val="00A37602"/>
    <w:rsid w:val="00A4098C"/>
    <w:rsid w:val="00A4474C"/>
    <w:rsid w:val="00A47437"/>
    <w:rsid w:val="00A516D5"/>
    <w:rsid w:val="00A52CD2"/>
    <w:rsid w:val="00A52D0B"/>
    <w:rsid w:val="00A55CB0"/>
    <w:rsid w:val="00A55DC3"/>
    <w:rsid w:val="00A5634B"/>
    <w:rsid w:val="00A617C9"/>
    <w:rsid w:val="00A61AFD"/>
    <w:rsid w:val="00A62D2F"/>
    <w:rsid w:val="00A67E2A"/>
    <w:rsid w:val="00A70ACF"/>
    <w:rsid w:val="00A72B0A"/>
    <w:rsid w:val="00A730AF"/>
    <w:rsid w:val="00A7423B"/>
    <w:rsid w:val="00A75EDF"/>
    <w:rsid w:val="00A76BF0"/>
    <w:rsid w:val="00A77121"/>
    <w:rsid w:val="00A77AEB"/>
    <w:rsid w:val="00A813DE"/>
    <w:rsid w:val="00A90BA7"/>
    <w:rsid w:val="00A9135F"/>
    <w:rsid w:val="00A91B19"/>
    <w:rsid w:val="00A929FD"/>
    <w:rsid w:val="00A92E6D"/>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1F12"/>
    <w:rsid w:val="00AB2943"/>
    <w:rsid w:val="00AB3889"/>
    <w:rsid w:val="00AB3DA8"/>
    <w:rsid w:val="00AB5C8F"/>
    <w:rsid w:val="00AB6721"/>
    <w:rsid w:val="00AB719C"/>
    <w:rsid w:val="00AB7899"/>
    <w:rsid w:val="00AC3064"/>
    <w:rsid w:val="00AC3C71"/>
    <w:rsid w:val="00AC489D"/>
    <w:rsid w:val="00AC5294"/>
    <w:rsid w:val="00AC5F56"/>
    <w:rsid w:val="00AC6321"/>
    <w:rsid w:val="00AC7513"/>
    <w:rsid w:val="00AC7D85"/>
    <w:rsid w:val="00AD1D81"/>
    <w:rsid w:val="00AD1F84"/>
    <w:rsid w:val="00AD38F7"/>
    <w:rsid w:val="00AD5FBA"/>
    <w:rsid w:val="00AD6CB9"/>
    <w:rsid w:val="00AD7498"/>
    <w:rsid w:val="00AD75B4"/>
    <w:rsid w:val="00AE0EF3"/>
    <w:rsid w:val="00AE0F9D"/>
    <w:rsid w:val="00AE1DBF"/>
    <w:rsid w:val="00AE2388"/>
    <w:rsid w:val="00AE31EF"/>
    <w:rsid w:val="00AE5371"/>
    <w:rsid w:val="00AF21B7"/>
    <w:rsid w:val="00AF67ED"/>
    <w:rsid w:val="00AF68B3"/>
    <w:rsid w:val="00B00573"/>
    <w:rsid w:val="00B02444"/>
    <w:rsid w:val="00B039D2"/>
    <w:rsid w:val="00B04996"/>
    <w:rsid w:val="00B059FC"/>
    <w:rsid w:val="00B05E0D"/>
    <w:rsid w:val="00B10D35"/>
    <w:rsid w:val="00B128B2"/>
    <w:rsid w:val="00B13050"/>
    <w:rsid w:val="00B15DE7"/>
    <w:rsid w:val="00B16A8E"/>
    <w:rsid w:val="00B16E6C"/>
    <w:rsid w:val="00B17E07"/>
    <w:rsid w:val="00B2103A"/>
    <w:rsid w:val="00B21342"/>
    <w:rsid w:val="00B2775A"/>
    <w:rsid w:val="00B30408"/>
    <w:rsid w:val="00B357CA"/>
    <w:rsid w:val="00B35DB5"/>
    <w:rsid w:val="00B3780A"/>
    <w:rsid w:val="00B420DF"/>
    <w:rsid w:val="00B4506D"/>
    <w:rsid w:val="00B45BBD"/>
    <w:rsid w:val="00B502FF"/>
    <w:rsid w:val="00B51C49"/>
    <w:rsid w:val="00B5339F"/>
    <w:rsid w:val="00B53F3A"/>
    <w:rsid w:val="00B5543D"/>
    <w:rsid w:val="00B56DD1"/>
    <w:rsid w:val="00B623BE"/>
    <w:rsid w:val="00B6501A"/>
    <w:rsid w:val="00B660D4"/>
    <w:rsid w:val="00B66465"/>
    <w:rsid w:val="00B6722E"/>
    <w:rsid w:val="00B676D3"/>
    <w:rsid w:val="00B67D53"/>
    <w:rsid w:val="00B7150C"/>
    <w:rsid w:val="00B7329B"/>
    <w:rsid w:val="00B73383"/>
    <w:rsid w:val="00B74741"/>
    <w:rsid w:val="00B75079"/>
    <w:rsid w:val="00B80125"/>
    <w:rsid w:val="00B821DE"/>
    <w:rsid w:val="00B82CFD"/>
    <w:rsid w:val="00B845FA"/>
    <w:rsid w:val="00B92FF9"/>
    <w:rsid w:val="00B93B72"/>
    <w:rsid w:val="00B93ED4"/>
    <w:rsid w:val="00B97A91"/>
    <w:rsid w:val="00BA1C23"/>
    <w:rsid w:val="00BA63D3"/>
    <w:rsid w:val="00BA677C"/>
    <w:rsid w:val="00BA7120"/>
    <w:rsid w:val="00BA7729"/>
    <w:rsid w:val="00BB04DB"/>
    <w:rsid w:val="00BB0584"/>
    <w:rsid w:val="00BB320C"/>
    <w:rsid w:val="00BB3E70"/>
    <w:rsid w:val="00BB608B"/>
    <w:rsid w:val="00BB6180"/>
    <w:rsid w:val="00BB79BA"/>
    <w:rsid w:val="00BC06F5"/>
    <w:rsid w:val="00BC1753"/>
    <w:rsid w:val="00BC245C"/>
    <w:rsid w:val="00BC2755"/>
    <w:rsid w:val="00BC2910"/>
    <w:rsid w:val="00BC3496"/>
    <w:rsid w:val="00BC5D08"/>
    <w:rsid w:val="00BD0F83"/>
    <w:rsid w:val="00BD166E"/>
    <w:rsid w:val="00BD443B"/>
    <w:rsid w:val="00BE036F"/>
    <w:rsid w:val="00BE3362"/>
    <w:rsid w:val="00BE586F"/>
    <w:rsid w:val="00BE71D2"/>
    <w:rsid w:val="00BE7547"/>
    <w:rsid w:val="00BF1FD0"/>
    <w:rsid w:val="00BF3198"/>
    <w:rsid w:val="00BF32A7"/>
    <w:rsid w:val="00BF4294"/>
    <w:rsid w:val="00BF5390"/>
    <w:rsid w:val="00BF6F4C"/>
    <w:rsid w:val="00BF79B5"/>
    <w:rsid w:val="00BF7F6B"/>
    <w:rsid w:val="00C02DA6"/>
    <w:rsid w:val="00C066A5"/>
    <w:rsid w:val="00C12480"/>
    <w:rsid w:val="00C12FC2"/>
    <w:rsid w:val="00C139B0"/>
    <w:rsid w:val="00C14F5F"/>
    <w:rsid w:val="00C1592A"/>
    <w:rsid w:val="00C1683F"/>
    <w:rsid w:val="00C16E89"/>
    <w:rsid w:val="00C1718C"/>
    <w:rsid w:val="00C209DD"/>
    <w:rsid w:val="00C210B4"/>
    <w:rsid w:val="00C246F1"/>
    <w:rsid w:val="00C26BC8"/>
    <w:rsid w:val="00C3023F"/>
    <w:rsid w:val="00C307C3"/>
    <w:rsid w:val="00C32159"/>
    <w:rsid w:val="00C33C42"/>
    <w:rsid w:val="00C34480"/>
    <w:rsid w:val="00C364CF"/>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45F5"/>
    <w:rsid w:val="00C75964"/>
    <w:rsid w:val="00C75F32"/>
    <w:rsid w:val="00C76133"/>
    <w:rsid w:val="00C767A0"/>
    <w:rsid w:val="00C82BC6"/>
    <w:rsid w:val="00C83286"/>
    <w:rsid w:val="00C83E84"/>
    <w:rsid w:val="00C84009"/>
    <w:rsid w:val="00C850BB"/>
    <w:rsid w:val="00C90D2D"/>
    <w:rsid w:val="00C911EC"/>
    <w:rsid w:val="00C92416"/>
    <w:rsid w:val="00C92CFE"/>
    <w:rsid w:val="00C92EE3"/>
    <w:rsid w:val="00C97C8F"/>
    <w:rsid w:val="00CA12A7"/>
    <w:rsid w:val="00CA3ACC"/>
    <w:rsid w:val="00CA4099"/>
    <w:rsid w:val="00CA427E"/>
    <w:rsid w:val="00CA4283"/>
    <w:rsid w:val="00CA567E"/>
    <w:rsid w:val="00CA58D3"/>
    <w:rsid w:val="00CA7ED0"/>
    <w:rsid w:val="00CB18D7"/>
    <w:rsid w:val="00CB44D8"/>
    <w:rsid w:val="00CB4573"/>
    <w:rsid w:val="00CB7FF7"/>
    <w:rsid w:val="00CC26A9"/>
    <w:rsid w:val="00CC406E"/>
    <w:rsid w:val="00CC7D44"/>
    <w:rsid w:val="00CD04DC"/>
    <w:rsid w:val="00CD18A3"/>
    <w:rsid w:val="00CD1DAA"/>
    <w:rsid w:val="00CD2B88"/>
    <w:rsid w:val="00CD32E3"/>
    <w:rsid w:val="00CD33C1"/>
    <w:rsid w:val="00CD3BDE"/>
    <w:rsid w:val="00CD4FAF"/>
    <w:rsid w:val="00CD5C81"/>
    <w:rsid w:val="00CD7BC7"/>
    <w:rsid w:val="00CE074D"/>
    <w:rsid w:val="00CE101B"/>
    <w:rsid w:val="00CE57A9"/>
    <w:rsid w:val="00CE5C81"/>
    <w:rsid w:val="00CF07C6"/>
    <w:rsid w:val="00CF16DE"/>
    <w:rsid w:val="00CF67AE"/>
    <w:rsid w:val="00CF722C"/>
    <w:rsid w:val="00D00FC4"/>
    <w:rsid w:val="00D018B1"/>
    <w:rsid w:val="00D01EDF"/>
    <w:rsid w:val="00D02D71"/>
    <w:rsid w:val="00D03080"/>
    <w:rsid w:val="00D0314C"/>
    <w:rsid w:val="00D03A9D"/>
    <w:rsid w:val="00D06F12"/>
    <w:rsid w:val="00D07054"/>
    <w:rsid w:val="00D111F4"/>
    <w:rsid w:val="00D12B9B"/>
    <w:rsid w:val="00D137D3"/>
    <w:rsid w:val="00D162D0"/>
    <w:rsid w:val="00D1639A"/>
    <w:rsid w:val="00D23A9A"/>
    <w:rsid w:val="00D25FCE"/>
    <w:rsid w:val="00D26416"/>
    <w:rsid w:val="00D27BEA"/>
    <w:rsid w:val="00D30B5F"/>
    <w:rsid w:val="00D30DB0"/>
    <w:rsid w:val="00D30E53"/>
    <w:rsid w:val="00D3156A"/>
    <w:rsid w:val="00D32469"/>
    <w:rsid w:val="00D3264B"/>
    <w:rsid w:val="00D352DA"/>
    <w:rsid w:val="00D373D4"/>
    <w:rsid w:val="00D43B3B"/>
    <w:rsid w:val="00D463F8"/>
    <w:rsid w:val="00D4681A"/>
    <w:rsid w:val="00D46C21"/>
    <w:rsid w:val="00D504D4"/>
    <w:rsid w:val="00D50E39"/>
    <w:rsid w:val="00D56E48"/>
    <w:rsid w:val="00D61EAC"/>
    <w:rsid w:val="00D6292D"/>
    <w:rsid w:val="00D63076"/>
    <w:rsid w:val="00D64093"/>
    <w:rsid w:val="00D73134"/>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1CDF"/>
    <w:rsid w:val="00D928FF"/>
    <w:rsid w:val="00D95B9E"/>
    <w:rsid w:val="00DA1155"/>
    <w:rsid w:val="00DA486D"/>
    <w:rsid w:val="00DB057C"/>
    <w:rsid w:val="00DB2C54"/>
    <w:rsid w:val="00DB6C2D"/>
    <w:rsid w:val="00DB7192"/>
    <w:rsid w:val="00DB7B9C"/>
    <w:rsid w:val="00DC0CDB"/>
    <w:rsid w:val="00DC1387"/>
    <w:rsid w:val="00DC55A3"/>
    <w:rsid w:val="00DD13E5"/>
    <w:rsid w:val="00DD3058"/>
    <w:rsid w:val="00DD56C7"/>
    <w:rsid w:val="00DD7183"/>
    <w:rsid w:val="00DE3AEB"/>
    <w:rsid w:val="00DE3CB2"/>
    <w:rsid w:val="00DE54D2"/>
    <w:rsid w:val="00DE60BE"/>
    <w:rsid w:val="00DE72E6"/>
    <w:rsid w:val="00DF067C"/>
    <w:rsid w:val="00DF08A8"/>
    <w:rsid w:val="00DF08AA"/>
    <w:rsid w:val="00DF3305"/>
    <w:rsid w:val="00E00989"/>
    <w:rsid w:val="00E01118"/>
    <w:rsid w:val="00E011E6"/>
    <w:rsid w:val="00E02D60"/>
    <w:rsid w:val="00E07BCF"/>
    <w:rsid w:val="00E11207"/>
    <w:rsid w:val="00E113A3"/>
    <w:rsid w:val="00E1267E"/>
    <w:rsid w:val="00E130C7"/>
    <w:rsid w:val="00E14716"/>
    <w:rsid w:val="00E162E5"/>
    <w:rsid w:val="00E2100A"/>
    <w:rsid w:val="00E24A22"/>
    <w:rsid w:val="00E26228"/>
    <w:rsid w:val="00E31239"/>
    <w:rsid w:val="00E31F01"/>
    <w:rsid w:val="00E3551A"/>
    <w:rsid w:val="00E47164"/>
    <w:rsid w:val="00E52A73"/>
    <w:rsid w:val="00E536E3"/>
    <w:rsid w:val="00E53A80"/>
    <w:rsid w:val="00E5407C"/>
    <w:rsid w:val="00E54215"/>
    <w:rsid w:val="00E54282"/>
    <w:rsid w:val="00E55CC3"/>
    <w:rsid w:val="00E57983"/>
    <w:rsid w:val="00E57B44"/>
    <w:rsid w:val="00E60EC3"/>
    <w:rsid w:val="00E62345"/>
    <w:rsid w:val="00E62E36"/>
    <w:rsid w:val="00E6333B"/>
    <w:rsid w:val="00E648BC"/>
    <w:rsid w:val="00E64990"/>
    <w:rsid w:val="00E665F6"/>
    <w:rsid w:val="00E666A2"/>
    <w:rsid w:val="00E72758"/>
    <w:rsid w:val="00E72B2A"/>
    <w:rsid w:val="00E72BBA"/>
    <w:rsid w:val="00E87104"/>
    <w:rsid w:val="00E9001B"/>
    <w:rsid w:val="00E90189"/>
    <w:rsid w:val="00E9055F"/>
    <w:rsid w:val="00E910F0"/>
    <w:rsid w:val="00E928EA"/>
    <w:rsid w:val="00E94513"/>
    <w:rsid w:val="00E94E6E"/>
    <w:rsid w:val="00E95F1E"/>
    <w:rsid w:val="00E961CE"/>
    <w:rsid w:val="00E97743"/>
    <w:rsid w:val="00EA22C2"/>
    <w:rsid w:val="00EA50F7"/>
    <w:rsid w:val="00EA7E0A"/>
    <w:rsid w:val="00EB01BB"/>
    <w:rsid w:val="00EB35C8"/>
    <w:rsid w:val="00EB425C"/>
    <w:rsid w:val="00EB5252"/>
    <w:rsid w:val="00EB675F"/>
    <w:rsid w:val="00EB700D"/>
    <w:rsid w:val="00EB71BE"/>
    <w:rsid w:val="00EB7D0D"/>
    <w:rsid w:val="00EC16D9"/>
    <w:rsid w:val="00EC2674"/>
    <w:rsid w:val="00EC3B66"/>
    <w:rsid w:val="00EC3F28"/>
    <w:rsid w:val="00EC6ABD"/>
    <w:rsid w:val="00ED205E"/>
    <w:rsid w:val="00ED315F"/>
    <w:rsid w:val="00ED423F"/>
    <w:rsid w:val="00ED5839"/>
    <w:rsid w:val="00ED6D72"/>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6608"/>
    <w:rsid w:val="00EF7FEE"/>
    <w:rsid w:val="00F008FE"/>
    <w:rsid w:val="00F02F55"/>
    <w:rsid w:val="00F044AA"/>
    <w:rsid w:val="00F0612A"/>
    <w:rsid w:val="00F063FE"/>
    <w:rsid w:val="00F076BD"/>
    <w:rsid w:val="00F13D63"/>
    <w:rsid w:val="00F15233"/>
    <w:rsid w:val="00F15ACF"/>
    <w:rsid w:val="00F2245F"/>
    <w:rsid w:val="00F229A7"/>
    <w:rsid w:val="00F22C2D"/>
    <w:rsid w:val="00F2412D"/>
    <w:rsid w:val="00F27271"/>
    <w:rsid w:val="00F27418"/>
    <w:rsid w:val="00F31AE2"/>
    <w:rsid w:val="00F3501E"/>
    <w:rsid w:val="00F37241"/>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3F8"/>
    <w:rsid w:val="00F55514"/>
    <w:rsid w:val="00F577D9"/>
    <w:rsid w:val="00F607C5"/>
    <w:rsid w:val="00F61954"/>
    <w:rsid w:val="00F63E55"/>
    <w:rsid w:val="00F65FC0"/>
    <w:rsid w:val="00F6773F"/>
    <w:rsid w:val="00F7166A"/>
    <w:rsid w:val="00F71CFA"/>
    <w:rsid w:val="00F71D3A"/>
    <w:rsid w:val="00F72BC7"/>
    <w:rsid w:val="00F74A9F"/>
    <w:rsid w:val="00F74BDC"/>
    <w:rsid w:val="00F80A57"/>
    <w:rsid w:val="00F825CF"/>
    <w:rsid w:val="00F84E3A"/>
    <w:rsid w:val="00F90EBD"/>
    <w:rsid w:val="00F91290"/>
    <w:rsid w:val="00F9494F"/>
    <w:rsid w:val="00F95D28"/>
    <w:rsid w:val="00F969C5"/>
    <w:rsid w:val="00F96CE1"/>
    <w:rsid w:val="00FA0249"/>
    <w:rsid w:val="00FA0D52"/>
    <w:rsid w:val="00FA3B77"/>
    <w:rsid w:val="00FA54E7"/>
    <w:rsid w:val="00FA5928"/>
    <w:rsid w:val="00FA7573"/>
    <w:rsid w:val="00FA77A6"/>
    <w:rsid w:val="00FB4F46"/>
    <w:rsid w:val="00FB522C"/>
    <w:rsid w:val="00FB5859"/>
    <w:rsid w:val="00FB5AB7"/>
    <w:rsid w:val="00FB5BD3"/>
    <w:rsid w:val="00FB625C"/>
    <w:rsid w:val="00FB6F86"/>
    <w:rsid w:val="00FC08B9"/>
    <w:rsid w:val="00FC0EA2"/>
    <w:rsid w:val="00FC2FB5"/>
    <w:rsid w:val="00FC4FB5"/>
    <w:rsid w:val="00FC6B30"/>
    <w:rsid w:val="00FC740B"/>
    <w:rsid w:val="00FC783B"/>
    <w:rsid w:val="00FC78E2"/>
    <w:rsid w:val="00FD14C0"/>
    <w:rsid w:val="00FD3605"/>
    <w:rsid w:val="00FD645D"/>
    <w:rsid w:val="00FE0214"/>
    <w:rsid w:val="00FE1826"/>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93E0BB"/>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487748767">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umangsoftware.wordpress.com/2014/06/17/agile-vs-waterfall-software-development-methodologies/" TargetMode="External"/><Relationship Id="rId21" Type="http://schemas.openxmlformats.org/officeDocument/2006/relationships/hyperlink" Target="http://i-learning-dev.viseolab.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hyperlink" Target="https://www.codingame.com/work/fr/solutions/tests-de-programmation" TargetMode="External"/><Relationship Id="rId16" Type="http://schemas.openxmlformats.org/officeDocument/2006/relationships/image" Target="media/image4.PNG"/><Relationship Id="rId107" Type="http://schemas.openxmlformats.org/officeDocument/2006/relationships/hyperlink" Target="http://www.arolla.fr/blog/2015/09/pourquoi-tester/"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jpeg"/><Relationship Id="rId79" Type="http://schemas.openxmlformats.org/officeDocument/2006/relationships/image" Target="media/image63.png"/><Relationship Id="rId102" Type="http://schemas.openxmlformats.org/officeDocument/2006/relationships/hyperlink" Target="https://www.dareboost.com/fr/report/599b669a0cf2b5a29fc4adf9" TargetMode="External"/><Relationship Id="rId123" Type="http://schemas.openxmlformats.org/officeDocument/2006/relationships/hyperlink" Target="http://www.certivea.fr/offres/certification-nf-hqe-batiments-tertiaires-neuf-ou-renovation"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hyperlink" Target="https://www.gymglish.com/fr/" TargetMode="External"/><Relationship Id="rId19" Type="http://schemas.openxmlformats.org/officeDocument/2006/relationships/hyperlink" Target="https://www.youtube.com/watch?v=NfdZFi-Tqrs&amp;t=2s" TargetMode="Externa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w.agivetta.com/images/cspo-1.png" TargetMode="External"/><Relationship Id="rId100" Type="http://schemas.openxmlformats.org/officeDocument/2006/relationships/hyperlink" Target="https://developers.google.com/speed/pagespeed/insights/" TargetMode="External"/><Relationship Id="rId105" Type="http://schemas.openxmlformats.org/officeDocument/2006/relationships/hyperlink" Target="https://msdn.microsoft.com/en-us/library/ff709839.aspx" TargetMode="External"/><Relationship Id="rId113" Type="http://schemas.openxmlformats.org/officeDocument/2006/relationships/hyperlink" Target="http://www.realite-virtuelle.com/armee-britannique-experience-vr-0708" TargetMode="External"/><Relationship Id="rId118" Type="http://schemas.openxmlformats.org/officeDocument/2006/relationships/hyperlink" Target="http://www.agiliste.fr/introduction-methodes-agiles/" TargetMode="External"/><Relationship Id="rId126" Type="http://schemas.openxmlformats.org/officeDocument/2006/relationships/image" Target="media/image77.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7.jpeg"/><Relationship Id="rId80" Type="http://schemas.openxmlformats.org/officeDocument/2006/relationships/image" Target="media/image64.png"/><Relationship Id="rId85" Type="http://schemas.openxmlformats.org/officeDocument/2006/relationships/image" Target="media/image69.jpeg"/><Relationship Id="rId93" Type="http://schemas.openxmlformats.org/officeDocument/2006/relationships/hyperlink" Target="https://developer.mozilla.org/en-US/docs/Web/API/Document_Object_Model" TargetMode="External"/><Relationship Id="rId98" Type="http://schemas.openxmlformats.org/officeDocument/2006/relationships/hyperlink" Target="https://www.safaribooksonline.com/library/view/programming-javascript-applications/9781491950289/ch06.html" TargetMode="External"/><Relationship Id="rId121" Type="http://schemas.openxmlformats.org/officeDocument/2006/relationships/hyperlink" Target="https://www.unow.fr/blog/gestion-de-projet-agilite/product-backlog-scru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hyperlink" Target="https://www.dareboost.com/fr/report/599b700e0cf2b5a29fc4b46a" TargetMode="External"/><Relationship Id="rId108" Type="http://schemas.openxmlformats.org/officeDocument/2006/relationships/hyperlink" Target="https://fr.wikipedia.org/wiki/Test_driven_development" TargetMode="External"/><Relationship Id="rId116" Type="http://schemas.openxmlformats.org/officeDocument/2006/relationships/hyperlink" Target="https://umangsoftware.wordpress.com/2014/06/17/agile-vs-waterfall-software-development-methodologies/" TargetMode="External"/><Relationship Id="rId124" Type="http://schemas.openxmlformats.org/officeDocument/2006/relationships/hyperlink" Target="http://annuaire.action-sociale.org/etablissements/adultes-handicapes/etablissement-et-service-d-aide-par-le-travail--e-s-a-t---246.html" TargetMode="External"/><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hyperlink" Target="https://www.seriousfactory.com/blog/seriousfactory-participe-atelier-gamification-tourisme-31-janvier/" TargetMode="External"/><Relationship Id="rId111" Type="http://schemas.openxmlformats.org/officeDocument/2006/relationships/hyperlink" Target="https://www.codingame.com/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iseo.com/f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developer.mozilla.org/fr/docs/Web/JavaScript/Reference/Fonctions/Fonctions_fl%C3%A9ch%C3%A9es" TargetMode="External"/><Relationship Id="rId114" Type="http://schemas.openxmlformats.org/officeDocument/2006/relationships/hyperlink" Target="http://cned.fr/le-cned/institution/missions-cned/" TargetMode="External"/><Relationship Id="rId119" Type="http://schemas.openxmlformats.org/officeDocument/2006/relationships/hyperlink" Target="http://www.agivetta.com/cspo-certified-scrum-product-owner-training.php" TargetMode="External"/><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i-msdn.sec.s-msft.com/dynimg/IC407784.png"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www.surgeonsim.com/surgeon-simulator-er/" TargetMode="External"/><Relationship Id="rId99" Type="http://schemas.openxmlformats.org/officeDocument/2006/relationships/hyperlink" Target="https://zanon.io/posts/nosql-injection-in-mongodb" TargetMode="External"/><Relationship Id="rId101" Type="http://schemas.openxmlformats.org/officeDocument/2006/relationships/hyperlink" Target="https://www.dareboost.com/fr/service/test-performance-site-web" TargetMode="External"/><Relationship Id="rId122" Type="http://schemas.openxmlformats.org/officeDocument/2006/relationships/hyperlink" Target="http://www.agilaction.com/quel-est-le-role-du-scrum-master/" TargetMode="External"/><Relationship Id="rId13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viseo.com/sites/default/files/historique_du_groupe_fr_0.jpg"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imcap.github.io/coffeemachine/"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hyperlink" Target="http://www.serious-game.fr/marche-serious-games-continue-bonne-croissance-2017/" TargetMode="External"/><Relationship Id="rId104" Type="http://schemas.openxmlformats.org/officeDocument/2006/relationships/hyperlink" Target="http://www.crockford.com/javascript/jsmin.html" TargetMode="External"/><Relationship Id="rId120" Type="http://schemas.openxmlformats.org/officeDocument/2006/relationships/hyperlink" Target="https://www.mountaingoatsoftware.com/agile/scrum/roles/product-owner" TargetMode="External"/><Relationship Id="rId125" Type="http://schemas.openxmlformats.org/officeDocument/2006/relationships/hyperlink" Target="http://learngitbranching.js.org/"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jpg"/><Relationship Id="rId110" Type="http://schemas.openxmlformats.org/officeDocument/2006/relationships/hyperlink" Target="https://fr.wikipedia.org/wiki/Extreme_programming" TargetMode="External"/><Relationship Id="rId115" Type="http://schemas.openxmlformats.org/officeDocument/2006/relationships/hyperlink" Target="http://exclusiverh.com/articles/test-recrutement/par-le-jeu-codingame-federe-260-000-developpeurs.htm" TargetMode="External"/><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s>
</file>

<file path=word/_rels/footnotes.xml.rels><?xml version="1.0" encoding="UTF-8" standalone="yes"?>
<Relationships xmlns="http://schemas.openxmlformats.org/package/2006/relationships"><Relationship Id="rId8" Type="http://schemas.openxmlformats.org/officeDocument/2006/relationships/hyperlink" Target="https://developers.google.com/speed/pagespeed/insights/" TargetMode="External"/><Relationship Id="rId13" Type="http://schemas.openxmlformats.org/officeDocument/2006/relationships/hyperlink" Target="https://msdn.microsoft.com/en-us/library/ff709839.aspx" TargetMode="External"/><Relationship Id="rId18" Type="http://schemas.openxmlformats.org/officeDocument/2006/relationships/hyperlink" Target="https://fr.wikipedia.org/wiki/Extreme_programming" TargetMode="External"/><Relationship Id="rId26" Type="http://schemas.openxmlformats.org/officeDocument/2006/relationships/hyperlink" Target="http://www.agiliste.fr/introduction-methodes-agiles/" TargetMode="External"/><Relationship Id="rId3" Type="http://schemas.openxmlformats.org/officeDocument/2006/relationships/hyperlink" Target="https://www.gymglish.com/fr/" TargetMode="External"/><Relationship Id="rId21" Type="http://schemas.openxmlformats.org/officeDocument/2006/relationships/hyperlink" Target="http://www.realite-virtuelle.com/armee-britannique-experience-vr-0708" TargetMode="External"/><Relationship Id="rId7" Type="http://schemas.openxmlformats.org/officeDocument/2006/relationships/hyperlink" Target="https://zanon.io/posts/nosql-injection-in-mongodb" TargetMode="External"/><Relationship Id="rId12" Type="http://schemas.openxmlformats.org/officeDocument/2006/relationships/hyperlink" Target="http://www.crockford.com/javascript/jsmin.html" TargetMode="External"/><Relationship Id="rId17" Type="http://schemas.openxmlformats.org/officeDocument/2006/relationships/hyperlink" Target="http://simcap.github.io/coffeemachine/" TargetMode="External"/><Relationship Id="rId25" Type="http://schemas.openxmlformats.org/officeDocument/2006/relationships/hyperlink" Target="https://umangsoftware.wordpress.com/2014/06/17/agile-vs-waterfall-software-development-methodologies/" TargetMode="External"/><Relationship Id="rId2" Type="http://schemas.openxmlformats.org/officeDocument/2006/relationships/hyperlink" Target="http://www.surgeonsim.com/surgeon-simulator-er/" TargetMode="External"/><Relationship Id="rId16" Type="http://schemas.openxmlformats.org/officeDocument/2006/relationships/hyperlink" Target="https://fr.wikipedia.org/wiki/Test_driven_development" TargetMode="External"/><Relationship Id="rId20" Type="http://schemas.openxmlformats.org/officeDocument/2006/relationships/hyperlink" Target="https://www.codingame.com/work/fr/solutions/tests-de-programmation" TargetMode="External"/><Relationship Id="rId29" Type="http://schemas.openxmlformats.org/officeDocument/2006/relationships/hyperlink" Target="https://www.unow.fr/blog/gestion-de-projet-agilite/product-backlog-scrum"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www.safaribooksonline.com/library/view/programming-javascript-applications/9781491950289/ch06.html" TargetMode="External"/><Relationship Id="rId11" Type="http://schemas.openxmlformats.org/officeDocument/2006/relationships/hyperlink" Target="https://www.dareboost.com/fr/report/599b700e0cf2b5a29fc4b46a" TargetMode="External"/><Relationship Id="rId24" Type="http://schemas.openxmlformats.org/officeDocument/2006/relationships/hyperlink" Target="https://umangsoftware.wordpress.com/2014/06/17/agile-vs-waterfall-software-development-methodologies/" TargetMode="External"/><Relationship Id="rId32" Type="http://schemas.openxmlformats.org/officeDocument/2006/relationships/hyperlink" Target="http://annuaire.action-sociale.org/etablissements/adultes-handicapes/etablissement-et-service-d-aide-par-le-travail--e-s-a-t---246.html"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www.arolla.fr/blog/2015/09/pourquoi-tester/" TargetMode="External"/><Relationship Id="rId23" Type="http://schemas.openxmlformats.org/officeDocument/2006/relationships/hyperlink" Target="http://exclusiverh.com/articles/test-recrutement/par-le-jeu-codingame-federe-260-000-developpeurs.htm" TargetMode="External"/><Relationship Id="rId28" Type="http://schemas.openxmlformats.org/officeDocument/2006/relationships/hyperlink" Target="https://www.mountaingoatsoftware.com/agile/scrum/roles/product-owner" TargetMode="External"/><Relationship Id="rId10" Type="http://schemas.openxmlformats.org/officeDocument/2006/relationships/hyperlink" Target="https://www.dareboost.com/fr/report/599b669a0cf2b5a29fc4adf9" TargetMode="External"/><Relationship Id="rId19" Type="http://schemas.openxmlformats.org/officeDocument/2006/relationships/hyperlink" Target="https://www.codingame.com/start" TargetMode="External"/><Relationship Id="rId31" Type="http://schemas.openxmlformats.org/officeDocument/2006/relationships/hyperlink" Target="http://www.certivea.fr/offres/certification-nf-hqe-batiments-tertiaires-neuf-ou-renovation"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www.dareboost.com/fr/service/test-performance-site-web" TargetMode="External"/><Relationship Id="rId14" Type="http://schemas.openxmlformats.org/officeDocument/2006/relationships/hyperlink" Target="https://developer.mozilla.org/fr/docs/Web/JavaScript/Reference/Fonctions/Fonctions_fl%C3%A9ch%C3%A9es" TargetMode="External"/><Relationship Id="rId22" Type="http://schemas.openxmlformats.org/officeDocument/2006/relationships/hyperlink" Target="http://cned.fr/le-cned/institution/missions-cned/" TargetMode="External"/><Relationship Id="rId27" Type="http://schemas.openxmlformats.org/officeDocument/2006/relationships/hyperlink" Target="http://www.agivetta.com/cspo-certified-scrum-product-owner-training.php" TargetMode="External"/><Relationship Id="rId30" Type="http://schemas.openxmlformats.org/officeDocument/2006/relationships/hyperlink" Target="http://www.agilaction.com/quel-est-le-role-du-scrum-mast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2E194B51-E8AC-4888-BA14-6095535FC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91</TotalTime>
  <Pages>86</Pages>
  <Words>19620</Words>
  <Characters>107911</Characters>
  <Application>Microsoft Office Word</Application>
  <DocSecurity>0</DocSecurity>
  <Lines>899</Lines>
  <Paragraphs>254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23</cp:revision>
  <cp:lastPrinted>2017-08-22T15:42:00Z</cp:lastPrinted>
  <dcterms:created xsi:type="dcterms:W3CDTF">2017-08-22T08:44:00Z</dcterms:created>
  <dcterms:modified xsi:type="dcterms:W3CDTF">2017-08-22T15:43:00Z</dcterms:modified>
</cp:coreProperties>
</file>