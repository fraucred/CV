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554A" w:rsidRDefault="006010B3" w:rsidP="00C6554A">
      <w:pPr>
        <w:pStyle w:val="Photo"/>
      </w:pPr>
      <w:r>
        <w:rPr>
          <w:noProof/>
          <w:lang w:eastAsia="fr-FR"/>
        </w:rPr>
        <w:drawing>
          <wp:anchor distT="0" distB="0" distL="114300" distR="114300" simplePos="0" relativeHeight="251649024" behindDoc="0" locked="0" layoutInCell="1" allowOverlap="1">
            <wp:simplePos x="0" y="0"/>
            <wp:positionH relativeFrom="margin">
              <wp:posOffset>-942975</wp:posOffset>
            </wp:positionH>
            <wp:positionV relativeFrom="margin">
              <wp:posOffset>-268605</wp:posOffset>
            </wp:positionV>
            <wp:extent cx="3343275" cy="1737360"/>
            <wp:effectExtent l="0" t="0" r="9525" b="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ESIEA.jpg"/>
                    <pic:cNvPicPr/>
                  </pic:nvPicPr>
                  <pic:blipFill>
                    <a:blip r:embed="rId8">
                      <a:extLst>
                        <a:ext uri="{28A0092B-C50C-407E-A947-70E740481C1C}">
                          <a14:useLocalDpi xmlns:a14="http://schemas.microsoft.com/office/drawing/2010/main" val="0"/>
                        </a:ext>
                      </a:extLst>
                    </a:blip>
                    <a:stretch>
                      <a:fillRect/>
                    </a:stretch>
                  </pic:blipFill>
                  <pic:spPr>
                    <a:xfrm>
                      <a:off x="0" y="0"/>
                      <a:ext cx="3343275" cy="1737360"/>
                    </a:xfrm>
                    <a:prstGeom prst="rect">
                      <a:avLst/>
                    </a:prstGeom>
                  </pic:spPr>
                </pic:pic>
              </a:graphicData>
            </a:graphic>
            <wp14:sizeRelH relativeFrom="page">
              <wp14:pctWidth>0</wp14:pctWidth>
            </wp14:sizeRelH>
            <wp14:sizeRelV relativeFrom="page">
              <wp14:pctHeight>0</wp14:pctHeight>
            </wp14:sizeRelV>
          </wp:anchor>
        </w:drawing>
      </w:r>
      <w:r w:rsidRPr="004C129B">
        <w:rPr>
          <w:rFonts w:ascii="Trebuchet MS" w:hAnsi="Trebuchet MS"/>
          <w:noProof/>
          <w:lang w:eastAsia="fr-FR"/>
        </w:rPr>
        <w:drawing>
          <wp:anchor distT="0" distB="0" distL="114300" distR="114300" simplePos="0" relativeHeight="251650048" behindDoc="1" locked="0" layoutInCell="1" allowOverlap="1">
            <wp:simplePos x="0" y="0"/>
            <wp:positionH relativeFrom="margin">
              <wp:posOffset>2857500</wp:posOffset>
            </wp:positionH>
            <wp:positionV relativeFrom="margin">
              <wp:align>top</wp:align>
            </wp:positionV>
            <wp:extent cx="3335490" cy="933450"/>
            <wp:effectExtent l="0" t="0" r="0" b="0"/>
            <wp:wrapTopAndBottom/>
            <wp:docPr id="56" name="Image 56" descr="C:\Users\nbo10409\Dropbox\Stage Fin d'Etudes (Final)\Mémoire\Images\viseo_rvb_x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bo10409\Dropbox\Stage Fin d'Etudes (Final)\Mémoire\Images\viseo_rvb_x1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35490" cy="93345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p>
    <w:p w:rsidR="00410978" w:rsidRDefault="00410978" w:rsidP="00C6554A">
      <w:pPr>
        <w:pStyle w:val="Photo"/>
      </w:pPr>
    </w:p>
    <w:p w:rsidR="00410978" w:rsidRDefault="00410978" w:rsidP="00C6554A">
      <w:pPr>
        <w:pStyle w:val="Photo"/>
      </w:pPr>
    </w:p>
    <w:p w:rsidR="00410978" w:rsidRPr="008B5277" w:rsidRDefault="00410978" w:rsidP="00C6554A">
      <w:pPr>
        <w:pStyle w:val="Photo"/>
      </w:pPr>
    </w:p>
    <w:p w:rsidR="00C6554A" w:rsidRPr="00410978" w:rsidRDefault="00410978" w:rsidP="00410978">
      <w:pPr>
        <w:jc w:val="center"/>
        <w:rPr>
          <w:rFonts w:ascii="Trebuchet MS" w:hAnsi="Trebuchet MS"/>
          <w:sz w:val="48"/>
        </w:rPr>
      </w:pPr>
      <w:r w:rsidRPr="00410978">
        <w:rPr>
          <w:rFonts w:ascii="Trebuchet MS" w:hAnsi="Trebuchet MS"/>
          <w:sz w:val="48"/>
        </w:rPr>
        <w:t>Mémoire de fin d’études ESIEA</w:t>
      </w:r>
    </w:p>
    <w:p w:rsidR="00410978" w:rsidRPr="00410978" w:rsidRDefault="00410978" w:rsidP="00410978">
      <w:pPr>
        <w:rPr>
          <w:rFonts w:ascii="Trebuchet MS" w:hAnsi="Trebuchet MS"/>
          <w:sz w:val="48"/>
        </w:rPr>
      </w:pPr>
    </w:p>
    <w:p w:rsidR="00C6554A" w:rsidRDefault="008C15D4" w:rsidP="00C6554A">
      <w:pPr>
        <w:pStyle w:val="Sous-titre"/>
        <w:rPr>
          <w:rFonts w:ascii="Trebuchet MS" w:hAnsi="Trebuchet MS"/>
          <w:color w:val="0070C0"/>
          <w:sz w:val="40"/>
        </w:rPr>
      </w:pPr>
      <w:r>
        <w:rPr>
          <w:rFonts w:ascii="Trebuchet MS" w:hAnsi="Trebuchet MS"/>
          <w:caps w:val="0"/>
          <w:color w:val="0070C0"/>
          <w:sz w:val="40"/>
        </w:rPr>
        <w:t>Développement d’une plateforme web de Serious Game</w:t>
      </w:r>
    </w:p>
    <w:p w:rsidR="00410978" w:rsidRPr="00C6381F" w:rsidRDefault="008C15D4" w:rsidP="00C6554A">
      <w:pPr>
        <w:pStyle w:val="Sous-titre"/>
        <w:rPr>
          <w:rFonts w:ascii="Trebuchet MS" w:hAnsi="Trebuchet MS"/>
          <w:color w:val="0070C0"/>
          <w:sz w:val="40"/>
          <w:lang w:val="en-GB"/>
        </w:rPr>
      </w:pPr>
      <w:r>
        <w:rPr>
          <w:rFonts w:ascii="Trebuchet MS" w:hAnsi="Trebuchet MS"/>
          <w:caps w:val="0"/>
          <w:color w:val="auto"/>
          <w:sz w:val="40"/>
          <w:lang w:val="en-GB"/>
        </w:rPr>
        <w:t>Developing a Serious Game web platform</w:t>
      </w:r>
    </w:p>
    <w:p w:rsidR="00410978" w:rsidRPr="00C6381F" w:rsidRDefault="00410978" w:rsidP="00C6554A">
      <w:pPr>
        <w:pStyle w:val="Sous-titre"/>
        <w:rPr>
          <w:rFonts w:ascii="Trebuchet MS" w:hAnsi="Trebuchet MS"/>
          <w:color w:val="0070C0"/>
          <w:sz w:val="40"/>
          <w:lang w:val="en-GB"/>
        </w:rPr>
      </w:pPr>
    </w:p>
    <w:p w:rsidR="00410978" w:rsidRPr="00C6381F" w:rsidRDefault="00410978" w:rsidP="00C6554A">
      <w:pPr>
        <w:pStyle w:val="Sous-titre"/>
        <w:rPr>
          <w:rFonts w:ascii="Trebuchet MS" w:hAnsi="Trebuchet MS"/>
          <w:color w:val="0070C0"/>
          <w:sz w:val="40"/>
          <w:lang w:val="en-GB"/>
        </w:rPr>
      </w:pPr>
    </w:p>
    <w:p w:rsidR="00410978" w:rsidRPr="00C6381F" w:rsidRDefault="00410978" w:rsidP="00C6554A">
      <w:pPr>
        <w:pStyle w:val="Sous-titre"/>
        <w:rPr>
          <w:rFonts w:ascii="Trebuchet MS" w:hAnsi="Trebuchet MS"/>
          <w:color w:val="0070C0"/>
          <w:sz w:val="40"/>
          <w:lang w:val="en-GB"/>
        </w:rPr>
      </w:pPr>
    </w:p>
    <w:p w:rsidR="00410978" w:rsidRPr="00C6381F" w:rsidRDefault="00410978" w:rsidP="00C6554A">
      <w:pPr>
        <w:pStyle w:val="Sous-titre"/>
        <w:rPr>
          <w:rFonts w:ascii="Trebuchet MS" w:hAnsi="Trebuchet MS"/>
          <w:color w:val="0070C0"/>
          <w:sz w:val="40"/>
          <w:lang w:val="en-GB"/>
        </w:rPr>
      </w:pPr>
    </w:p>
    <w:p w:rsidR="00410978" w:rsidRPr="00C6381F" w:rsidRDefault="00410978" w:rsidP="00C6554A">
      <w:pPr>
        <w:pStyle w:val="Sous-titre"/>
        <w:rPr>
          <w:rFonts w:ascii="Trebuchet MS" w:hAnsi="Trebuchet MS"/>
          <w:color w:val="0070C0"/>
          <w:sz w:val="40"/>
          <w:lang w:val="en-GB"/>
        </w:rPr>
      </w:pPr>
    </w:p>
    <w:p w:rsidR="00410978" w:rsidRPr="00C6381F" w:rsidRDefault="00410978" w:rsidP="00F02F55">
      <w:pPr>
        <w:pStyle w:val="Sous-titre"/>
        <w:jc w:val="left"/>
        <w:rPr>
          <w:rFonts w:ascii="Trebuchet MS" w:hAnsi="Trebuchet MS"/>
          <w:color w:val="0070C0"/>
          <w:sz w:val="40"/>
          <w:lang w:val="en-GB"/>
        </w:rPr>
      </w:pPr>
    </w:p>
    <w:p w:rsidR="00333A9C" w:rsidRPr="00C6381F" w:rsidRDefault="00333A9C" w:rsidP="00F02F55">
      <w:pPr>
        <w:pStyle w:val="Sous-titre"/>
        <w:jc w:val="left"/>
        <w:rPr>
          <w:rFonts w:ascii="Trebuchet MS" w:hAnsi="Trebuchet MS"/>
          <w:color w:val="0070C0"/>
          <w:sz w:val="40"/>
          <w:lang w:val="en-GB"/>
        </w:rPr>
      </w:pPr>
    </w:p>
    <w:p w:rsidR="00F02F55" w:rsidRDefault="00F02F55" w:rsidP="00F02F55">
      <w:pPr>
        <w:pStyle w:val="Coordonnes"/>
        <w:jc w:val="left"/>
        <w:rPr>
          <w:lang w:bidi="fr-FR"/>
        </w:rPr>
      </w:pPr>
      <w:r>
        <w:rPr>
          <w:lang w:bidi="fr-FR"/>
        </w:rPr>
        <w:t>Présidente de jury : Sylvie ZAGO</w:t>
      </w:r>
    </w:p>
    <w:p w:rsidR="00F02F55" w:rsidRDefault="00F02F55" w:rsidP="00F02F55">
      <w:pPr>
        <w:pStyle w:val="Coordonnes"/>
        <w:jc w:val="left"/>
        <w:rPr>
          <w:lang w:bidi="fr-FR"/>
        </w:rPr>
      </w:pPr>
      <w:r>
        <w:rPr>
          <w:lang w:bidi="fr-FR"/>
        </w:rPr>
        <w:t>Maître de stage : Henri DARMET</w:t>
      </w:r>
    </w:p>
    <w:p w:rsidR="00333A9C" w:rsidRDefault="0095427E" w:rsidP="00F02F55">
      <w:pPr>
        <w:pStyle w:val="Coordonnes"/>
        <w:jc w:val="left"/>
        <w:rPr>
          <w:lang w:bidi="fr-FR"/>
        </w:rPr>
      </w:pPr>
      <w:r>
        <w:rPr>
          <w:lang w:bidi="fr-FR"/>
        </w:rPr>
        <w:t>Tuteur pédagogique : Marc BABIN</w:t>
      </w:r>
    </w:p>
    <w:p w:rsidR="00333A9C" w:rsidRDefault="00333A9C" w:rsidP="00333A9C">
      <w:pPr>
        <w:pStyle w:val="Coordonnes"/>
      </w:pPr>
      <w:r>
        <w:t>David MA</w:t>
      </w:r>
      <w:r>
        <w:rPr>
          <w:lang w:bidi="fr-FR"/>
        </w:rPr>
        <w:t xml:space="preserve"> | </w:t>
      </w:r>
      <w:r>
        <w:t>Vendredi 25 août 2017</w:t>
      </w:r>
    </w:p>
    <w:p w:rsidR="00122F19" w:rsidRDefault="00C6554A" w:rsidP="00F02F55">
      <w:pPr>
        <w:pStyle w:val="Coordonnes"/>
        <w:jc w:val="left"/>
      </w:pPr>
      <w:r>
        <w:rPr>
          <w:lang w:bidi="fr-FR"/>
        </w:rPr>
        <w:br w:type="page"/>
      </w:r>
    </w:p>
    <w:p w:rsidR="001E09FE" w:rsidRDefault="001E09FE">
      <w:pPr>
        <w:jc w:val="left"/>
      </w:pPr>
      <w:r>
        <w:lastRenderedPageBreak/>
        <w:br w:type="page"/>
      </w:r>
    </w:p>
    <w:sdt>
      <w:sdtPr>
        <w:rPr>
          <w:rFonts w:asciiTheme="minorHAnsi" w:eastAsiaTheme="minorHAnsi" w:hAnsiTheme="minorHAnsi" w:cstheme="minorBidi"/>
          <w:color w:val="595959" w:themeColor="text1" w:themeTint="A6"/>
          <w:sz w:val="22"/>
          <w:szCs w:val="22"/>
          <w:lang w:eastAsia="en-US"/>
        </w:rPr>
        <w:id w:val="320552345"/>
        <w:docPartObj>
          <w:docPartGallery w:val="Table of Contents"/>
          <w:docPartUnique/>
        </w:docPartObj>
      </w:sdtPr>
      <w:sdtEndPr>
        <w:rPr>
          <w:b/>
          <w:bCs/>
          <w:sz w:val="24"/>
        </w:rPr>
      </w:sdtEndPr>
      <w:sdtContent>
        <w:p w:rsidR="0030730B" w:rsidRDefault="0030730B">
          <w:pPr>
            <w:pStyle w:val="En-ttedetabledesmatires"/>
          </w:pPr>
          <w:r>
            <w:t>Table des matières</w:t>
          </w:r>
        </w:p>
        <w:p w:rsidR="00AC3064" w:rsidRDefault="0030730B">
          <w:pPr>
            <w:pStyle w:val="TM1"/>
            <w:tabs>
              <w:tab w:val="right" w:leader="dot" w:pos="9062"/>
            </w:tabs>
            <w:rPr>
              <w:rFonts w:eastAsiaTheme="minorEastAsia"/>
              <w:noProof/>
              <w:color w:val="auto"/>
              <w:sz w:val="22"/>
              <w:lang w:eastAsia="fr-FR"/>
            </w:rPr>
          </w:pPr>
          <w:r>
            <w:fldChar w:fldCharType="begin"/>
          </w:r>
          <w:r>
            <w:instrText xml:space="preserve"> TOC \o "1-3" \h \z \u </w:instrText>
          </w:r>
          <w:r>
            <w:fldChar w:fldCharType="separate"/>
          </w:r>
          <w:hyperlink w:anchor="_Toc490861375" w:history="1">
            <w:r w:rsidR="00AC3064" w:rsidRPr="00976FDF">
              <w:rPr>
                <w:rStyle w:val="Lienhypertexte"/>
                <w:noProof/>
              </w:rPr>
              <w:t>Remerciements</w:t>
            </w:r>
            <w:r w:rsidR="00AC3064">
              <w:rPr>
                <w:noProof/>
                <w:webHidden/>
              </w:rPr>
              <w:tab/>
            </w:r>
            <w:r w:rsidR="00AC3064">
              <w:rPr>
                <w:noProof/>
                <w:webHidden/>
              </w:rPr>
              <w:fldChar w:fldCharType="begin"/>
            </w:r>
            <w:r w:rsidR="00AC3064">
              <w:rPr>
                <w:noProof/>
                <w:webHidden/>
              </w:rPr>
              <w:instrText xml:space="preserve"> PAGEREF _Toc490861375 \h </w:instrText>
            </w:r>
            <w:r w:rsidR="00AC3064">
              <w:rPr>
                <w:noProof/>
                <w:webHidden/>
              </w:rPr>
            </w:r>
            <w:r w:rsidR="00AC3064">
              <w:rPr>
                <w:noProof/>
                <w:webHidden/>
              </w:rPr>
              <w:fldChar w:fldCharType="separate"/>
            </w:r>
            <w:r w:rsidR="00AC3064">
              <w:rPr>
                <w:noProof/>
                <w:webHidden/>
              </w:rPr>
              <w:t>3</w:t>
            </w:r>
            <w:r w:rsidR="00AC3064">
              <w:rPr>
                <w:noProof/>
                <w:webHidden/>
              </w:rPr>
              <w:fldChar w:fldCharType="end"/>
            </w:r>
          </w:hyperlink>
        </w:p>
        <w:p w:rsidR="00AC3064" w:rsidRDefault="00AC3064">
          <w:pPr>
            <w:pStyle w:val="TM1"/>
            <w:tabs>
              <w:tab w:val="right" w:leader="dot" w:pos="9062"/>
            </w:tabs>
            <w:rPr>
              <w:rFonts w:eastAsiaTheme="minorEastAsia"/>
              <w:noProof/>
              <w:color w:val="auto"/>
              <w:sz w:val="22"/>
              <w:lang w:eastAsia="fr-FR"/>
            </w:rPr>
          </w:pPr>
          <w:hyperlink w:anchor="_Toc490861376" w:history="1">
            <w:r w:rsidRPr="00976FDF">
              <w:rPr>
                <w:rStyle w:val="Lienhypertexte"/>
                <w:noProof/>
              </w:rPr>
              <w:t>Résumé analytique</w:t>
            </w:r>
            <w:r>
              <w:rPr>
                <w:noProof/>
                <w:webHidden/>
              </w:rPr>
              <w:tab/>
            </w:r>
            <w:r>
              <w:rPr>
                <w:noProof/>
                <w:webHidden/>
              </w:rPr>
              <w:fldChar w:fldCharType="begin"/>
            </w:r>
            <w:r>
              <w:rPr>
                <w:noProof/>
                <w:webHidden/>
              </w:rPr>
              <w:instrText xml:space="preserve"> PAGEREF _Toc490861376 \h </w:instrText>
            </w:r>
            <w:r>
              <w:rPr>
                <w:noProof/>
                <w:webHidden/>
              </w:rPr>
            </w:r>
            <w:r>
              <w:rPr>
                <w:noProof/>
                <w:webHidden/>
              </w:rPr>
              <w:fldChar w:fldCharType="separate"/>
            </w:r>
            <w:r>
              <w:rPr>
                <w:noProof/>
                <w:webHidden/>
              </w:rPr>
              <w:t>4</w:t>
            </w:r>
            <w:r>
              <w:rPr>
                <w:noProof/>
                <w:webHidden/>
              </w:rPr>
              <w:fldChar w:fldCharType="end"/>
            </w:r>
          </w:hyperlink>
        </w:p>
        <w:p w:rsidR="00AC3064" w:rsidRDefault="00AC3064">
          <w:pPr>
            <w:pStyle w:val="TM1"/>
            <w:tabs>
              <w:tab w:val="right" w:leader="dot" w:pos="9062"/>
            </w:tabs>
            <w:rPr>
              <w:rFonts w:eastAsiaTheme="minorEastAsia"/>
              <w:noProof/>
              <w:color w:val="auto"/>
              <w:sz w:val="22"/>
              <w:lang w:eastAsia="fr-FR"/>
            </w:rPr>
          </w:pPr>
          <w:hyperlink w:anchor="_Toc490861377" w:history="1">
            <w:r w:rsidRPr="00976FDF">
              <w:rPr>
                <w:rStyle w:val="Lienhypertexte"/>
                <w:noProof/>
                <w:lang w:val="en-GB"/>
              </w:rPr>
              <w:t>Executive summary</w:t>
            </w:r>
            <w:r>
              <w:rPr>
                <w:noProof/>
                <w:webHidden/>
              </w:rPr>
              <w:tab/>
            </w:r>
            <w:r>
              <w:rPr>
                <w:noProof/>
                <w:webHidden/>
              </w:rPr>
              <w:fldChar w:fldCharType="begin"/>
            </w:r>
            <w:r>
              <w:rPr>
                <w:noProof/>
                <w:webHidden/>
              </w:rPr>
              <w:instrText xml:space="preserve"> PAGEREF _Toc490861377 \h </w:instrText>
            </w:r>
            <w:r>
              <w:rPr>
                <w:noProof/>
                <w:webHidden/>
              </w:rPr>
            </w:r>
            <w:r>
              <w:rPr>
                <w:noProof/>
                <w:webHidden/>
              </w:rPr>
              <w:fldChar w:fldCharType="separate"/>
            </w:r>
            <w:r>
              <w:rPr>
                <w:noProof/>
                <w:webHidden/>
              </w:rPr>
              <w:t>5</w:t>
            </w:r>
            <w:r>
              <w:rPr>
                <w:noProof/>
                <w:webHidden/>
              </w:rPr>
              <w:fldChar w:fldCharType="end"/>
            </w:r>
          </w:hyperlink>
        </w:p>
        <w:p w:rsidR="00AC3064" w:rsidRDefault="00AC3064">
          <w:pPr>
            <w:pStyle w:val="TM1"/>
            <w:tabs>
              <w:tab w:val="left" w:pos="440"/>
              <w:tab w:val="right" w:leader="dot" w:pos="9062"/>
            </w:tabs>
            <w:rPr>
              <w:rFonts w:eastAsiaTheme="minorEastAsia"/>
              <w:noProof/>
              <w:color w:val="auto"/>
              <w:sz w:val="22"/>
              <w:lang w:eastAsia="fr-FR"/>
            </w:rPr>
          </w:pPr>
          <w:hyperlink w:anchor="_Toc490861378" w:history="1">
            <w:r w:rsidRPr="00976FDF">
              <w:rPr>
                <w:rStyle w:val="Lienhypertexte"/>
                <w:noProof/>
              </w:rPr>
              <w:t>I.</w:t>
            </w:r>
            <w:r>
              <w:rPr>
                <w:rFonts w:eastAsiaTheme="minorEastAsia"/>
                <w:noProof/>
                <w:color w:val="auto"/>
                <w:sz w:val="22"/>
                <w:lang w:eastAsia="fr-FR"/>
              </w:rPr>
              <w:tab/>
            </w:r>
            <w:r w:rsidRPr="00976FDF">
              <w:rPr>
                <w:rStyle w:val="Lienhypertexte"/>
                <w:noProof/>
              </w:rPr>
              <w:t>Introduction</w:t>
            </w:r>
            <w:r>
              <w:rPr>
                <w:noProof/>
                <w:webHidden/>
              </w:rPr>
              <w:tab/>
            </w:r>
            <w:r>
              <w:rPr>
                <w:noProof/>
                <w:webHidden/>
              </w:rPr>
              <w:fldChar w:fldCharType="begin"/>
            </w:r>
            <w:r>
              <w:rPr>
                <w:noProof/>
                <w:webHidden/>
              </w:rPr>
              <w:instrText xml:space="preserve"> PAGEREF _Toc490861378 \h </w:instrText>
            </w:r>
            <w:r>
              <w:rPr>
                <w:noProof/>
                <w:webHidden/>
              </w:rPr>
            </w:r>
            <w:r>
              <w:rPr>
                <w:noProof/>
                <w:webHidden/>
              </w:rPr>
              <w:fldChar w:fldCharType="separate"/>
            </w:r>
            <w:r>
              <w:rPr>
                <w:noProof/>
                <w:webHidden/>
              </w:rPr>
              <w:t>6</w:t>
            </w:r>
            <w:r>
              <w:rPr>
                <w:noProof/>
                <w:webHidden/>
              </w:rPr>
              <w:fldChar w:fldCharType="end"/>
            </w:r>
          </w:hyperlink>
        </w:p>
        <w:p w:rsidR="00AC3064" w:rsidRDefault="00AC3064">
          <w:pPr>
            <w:pStyle w:val="TM2"/>
            <w:tabs>
              <w:tab w:val="left" w:pos="660"/>
              <w:tab w:val="right" w:leader="dot" w:pos="9062"/>
            </w:tabs>
            <w:rPr>
              <w:rFonts w:eastAsiaTheme="minorEastAsia"/>
              <w:noProof/>
              <w:color w:val="auto"/>
              <w:sz w:val="22"/>
              <w:lang w:eastAsia="fr-FR"/>
            </w:rPr>
          </w:pPr>
          <w:hyperlink w:anchor="_Toc490861379" w:history="1">
            <w:r w:rsidRPr="00976FDF">
              <w:rPr>
                <w:rStyle w:val="Lienhypertexte"/>
                <w:noProof/>
              </w:rPr>
              <w:t>a)</w:t>
            </w:r>
            <w:r>
              <w:rPr>
                <w:rFonts w:eastAsiaTheme="minorEastAsia"/>
                <w:noProof/>
                <w:color w:val="auto"/>
                <w:sz w:val="22"/>
                <w:lang w:eastAsia="fr-FR"/>
              </w:rPr>
              <w:tab/>
            </w:r>
            <w:r w:rsidRPr="00976FDF">
              <w:rPr>
                <w:rStyle w:val="Lienhypertexte"/>
                <w:noProof/>
              </w:rPr>
              <w:t>Entreprise d’accueil</w:t>
            </w:r>
            <w:r>
              <w:rPr>
                <w:noProof/>
                <w:webHidden/>
              </w:rPr>
              <w:tab/>
            </w:r>
            <w:r>
              <w:rPr>
                <w:noProof/>
                <w:webHidden/>
              </w:rPr>
              <w:fldChar w:fldCharType="begin"/>
            </w:r>
            <w:r>
              <w:rPr>
                <w:noProof/>
                <w:webHidden/>
              </w:rPr>
              <w:instrText xml:space="preserve"> PAGEREF _Toc490861379 \h </w:instrText>
            </w:r>
            <w:r>
              <w:rPr>
                <w:noProof/>
                <w:webHidden/>
              </w:rPr>
            </w:r>
            <w:r>
              <w:rPr>
                <w:noProof/>
                <w:webHidden/>
              </w:rPr>
              <w:fldChar w:fldCharType="separate"/>
            </w:r>
            <w:r>
              <w:rPr>
                <w:noProof/>
                <w:webHidden/>
              </w:rPr>
              <w:t>7</w:t>
            </w:r>
            <w:r>
              <w:rPr>
                <w:noProof/>
                <w:webHidden/>
              </w:rPr>
              <w:fldChar w:fldCharType="end"/>
            </w:r>
          </w:hyperlink>
        </w:p>
        <w:p w:rsidR="00AC3064" w:rsidRDefault="00AC3064">
          <w:pPr>
            <w:pStyle w:val="TM2"/>
            <w:tabs>
              <w:tab w:val="left" w:pos="660"/>
              <w:tab w:val="right" w:leader="dot" w:pos="9062"/>
            </w:tabs>
            <w:rPr>
              <w:rFonts w:eastAsiaTheme="minorEastAsia"/>
              <w:noProof/>
              <w:color w:val="auto"/>
              <w:sz w:val="22"/>
              <w:lang w:eastAsia="fr-FR"/>
            </w:rPr>
          </w:pPr>
          <w:hyperlink w:anchor="_Toc490861380" w:history="1">
            <w:r w:rsidRPr="00976FDF">
              <w:rPr>
                <w:rStyle w:val="Lienhypertexte"/>
                <w:noProof/>
              </w:rPr>
              <w:t>b)</w:t>
            </w:r>
            <w:r>
              <w:rPr>
                <w:rFonts w:eastAsiaTheme="minorEastAsia"/>
                <w:noProof/>
                <w:color w:val="auto"/>
                <w:sz w:val="22"/>
                <w:lang w:eastAsia="fr-FR"/>
              </w:rPr>
              <w:tab/>
            </w:r>
            <w:r w:rsidRPr="00976FDF">
              <w:rPr>
                <w:rStyle w:val="Lienhypertexte"/>
                <w:noProof/>
              </w:rPr>
              <w:t>Contexte projet</w:t>
            </w:r>
            <w:r>
              <w:rPr>
                <w:noProof/>
                <w:webHidden/>
              </w:rPr>
              <w:tab/>
            </w:r>
            <w:r>
              <w:rPr>
                <w:noProof/>
                <w:webHidden/>
              </w:rPr>
              <w:fldChar w:fldCharType="begin"/>
            </w:r>
            <w:r>
              <w:rPr>
                <w:noProof/>
                <w:webHidden/>
              </w:rPr>
              <w:instrText xml:space="preserve"> PAGEREF _Toc490861380 \h </w:instrText>
            </w:r>
            <w:r>
              <w:rPr>
                <w:noProof/>
                <w:webHidden/>
              </w:rPr>
            </w:r>
            <w:r>
              <w:rPr>
                <w:noProof/>
                <w:webHidden/>
              </w:rPr>
              <w:fldChar w:fldCharType="separate"/>
            </w:r>
            <w:r>
              <w:rPr>
                <w:noProof/>
                <w:webHidden/>
              </w:rPr>
              <w:t>10</w:t>
            </w:r>
            <w:r>
              <w:rPr>
                <w:noProof/>
                <w:webHidden/>
              </w:rPr>
              <w:fldChar w:fldCharType="end"/>
            </w:r>
          </w:hyperlink>
        </w:p>
        <w:p w:rsidR="00AC3064" w:rsidRDefault="00AC3064">
          <w:pPr>
            <w:pStyle w:val="TM1"/>
            <w:tabs>
              <w:tab w:val="left" w:pos="440"/>
              <w:tab w:val="right" w:leader="dot" w:pos="9062"/>
            </w:tabs>
            <w:rPr>
              <w:rFonts w:eastAsiaTheme="minorEastAsia"/>
              <w:noProof/>
              <w:color w:val="auto"/>
              <w:sz w:val="22"/>
              <w:lang w:eastAsia="fr-FR"/>
            </w:rPr>
          </w:pPr>
          <w:hyperlink w:anchor="_Toc490861381" w:history="1">
            <w:r w:rsidRPr="00976FDF">
              <w:rPr>
                <w:rStyle w:val="Lienhypertexte"/>
                <w:noProof/>
              </w:rPr>
              <w:t>II.</w:t>
            </w:r>
            <w:r>
              <w:rPr>
                <w:rFonts w:eastAsiaTheme="minorEastAsia"/>
                <w:noProof/>
                <w:color w:val="auto"/>
                <w:sz w:val="22"/>
                <w:lang w:eastAsia="fr-FR"/>
              </w:rPr>
              <w:tab/>
            </w:r>
            <w:r w:rsidRPr="00976FDF">
              <w:rPr>
                <w:rStyle w:val="Lienhypertexte"/>
                <w:noProof/>
              </w:rPr>
              <w:t>Etat de l’art</w:t>
            </w:r>
            <w:r>
              <w:rPr>
                <w:noProof/>
                <w:webHidden/>
              </w:rPr>
              <w:tab/>
            </w:r>
            <w:r>
              <w:rPr>
                <w:noProof/>
                <w:webHidden/>
              </w:rPr>
              <w:fldChar w:fldCharType="begin"/>
            </w:r>
            <w:r>
              <w:rPr>
                <w:noProof/>
                <w:webHidden/>
              </w:rPr>
              <w:instrText xml:space="preserve"> PAGEREF _Toc490861381 \h </w:instrText>
            </w:r>
            <w:r>
              <w:rPr>
                <w:noProof/>
                <w:webHidden/>
              </w:rPr>
            </w:r>
            <w:r>
              <w:rPr>
                <w:noProof/>
                <w:webHidden/>
              </w:rPr>
              <w:fldChar w:fldCharType="separate"/>
            </w:r>
            <w:r>
              <w:rPr>
                <w:noProof/>
                <w:webHidden/>
              </w:rPr>
              <w:t>14</w:t>
            </w:r>
            <w:r>
              <w:rPr>
                <w:noProof/>
                <w:webHidden/>
              </w:rPr>
              <w:fldChar w:fldCharType="end"/>
            </w:r>
          </w:hyperlink>
        </w:p>
        <w:p w:rsidR="00AC3064" w:rsidRDefault="00AC3064">
          <w:pPr>
            <w:pStyle w:val="TM3"/>
            <w:tabs>
              <w:tab w:val="right" w:leader="dot" w:pos="9062"/>
            </w:tabs>
            <w:rPr>
              <w:rFonts w:eastAsiaTheme="minorEastAsia"/>
              <w:noProof/>
              <w:color w:val="auto"/>
              <w:sz w:val="22"/>
              <w:lang w:eastAsia="fr-FR"/>
            </w:rPr>
          </w:pPr>
          <w:hyperlink w:anchor="_Toc490861382" w:history="1">
            <w:r w:rsidRPr="00976FDF">
              <w:rPr>
                <w:rStyle w:val="Lienhypertexte"/>
                <w:noProof/>
              </w:rPr>
              <w:t>Prélude :</w:t>
            </w:r>
            <w:r>
              <w:rPr>
                <w:noProof/>
                <w:webHidden/>
              </w:rPr>
              <w:tab/>
            </w:r>
            <w:r>
              <w:rPr>
                <w:noProof/>
                <w:webHidden/>
              </w:rPr>
              <w:fldChar w:fldCharType="begin"/>
            </w:r>
            <w:r>
              <w:rPr>
                <w:noProof/>
                <w:webHidden/>
              </w:rPr>
              <w:instrText xml:space="preserve"> PAGEREF _Toc490861382 \h </w:instrText>
            </w:r>
            <w:r>
              <w:rPr>
                <w:noProof/>
                <w:webHidden/>
              </w:rPr>
            </w:r>
            <w:r>
              <w:rPr>
                <w:noProof/>
                <w:webHidden/>
              </w:rPr>
              <w:fldChar w:fldCharType="separate"/>
            </w:r>
            <w:r>
              <w:rPr>
                <w:noProof/>
                <w:webHidden/>
              </w:rPr>
              <w:t>14</w:t>
            </w:r>
            <w:r>
              <w:rPr>
                <w:noProof/>
                <w:webHidden/>
              </w:rPr>
              <w:fldChar w:fldCharType="end"/>
            </w:r>
          </w:hyperlink>
        </w:p>
        <w:p w:rsidR="00AC3064" w:rsidRDefault="00AC3064">
          <w:pPr>
            <w:pStyle w:val="TM2"/>
            <w:tabs>
              <w:tab w:val="left" w:pos="660"/>
              <w:tab w:val="right" w:leader="dot" w:pos="9062"/>
            </w:tabs>
            <w:rPr>
              <w:rFonts w:eastAsiaTheme="minorEastAsia"/>
              <w:noProof/>
              <w:color w:val="auto"/>
              <w:sz w:val="22"/>
              <w:lang w:eastAsia="fr-FR"/>
            </w:rPr>
          </w:pPr>
          <w:hyperlink w:anchor="_Toc490861383" w:history="1">
            <w:r w:rsidRPr="00976FDF">
              <w:rPr>
                <w:rStyle w:val="Lienhypertexte"/>
                <w:noProof/>
              </w:rPr>
              <w:t>a)</w:t>
            </w:r>
            <w:r>
              <w:rPr>
                <w:rFonts w:eastAsiaTheme="minorEastAsia"/>
                <w:noProof/>
                <w:color w:val="auto"/>
                <w:sz w:val="22"/>
                <w:lang w:eastAsia="fr-FR"/>
              </w:rPr>
              <w:tab/>
            </w:r>
            <w:r w:rsidRPr="00976FDF">
              <w:rPr>
                <w:rStyle w:val="Lienhypertexte"/>
                <w:noProof/>
              </w:rPr>
              <w:t>Définition, objectif et exemples</w:t>
            </w:r>
            <w:r>
              <w:rPr>
                <w:noProof/>
                <w:webHidden/>
              </w:rPr>
              <w:tab/>
            </w:r>
            <w:r>
              <w:rPr>
                <w:noProof/>
                <w:webHidden/>
              </w:rPr>
              <w:fldChar w:fldCharType="begin"/>
            </w:r>
            <w:r>
              <w:rPr>
                <w:noProof/>
                <w:webHidden/>
              </w:rPr>
              <w:instrText xml:space="preserve"> PAGEREF _Toc490861383 \h </w:instrText>
            </w:r>
            <w:r>
              <w:rPr>
                <w:noProof/>
                <w:webHidden/>
              </w:rPr>
            </w:r>
            <w:r>
              <w:rPr>
                <w:noProof/>
                <w:webHidden/>
              </w:rPr>
              <w:fldChar w:fldCharType="separate"/>
            </w:r>
            <w:r>
              <w:rPr>
                <w:noProof/>
                <w:webHidden/>
              </w:rPr>
              <w:t>16</w:t>
            </w:r>
            <w:r>
              <w:rPr>
                <w:noProof/>
                <w:webHidden/>
              </w:rPr>
              <w:fldChar w:fldCharType="end"/>
            </w:r>
          </w:hyperlink>
        </w:p>
        <w:p w:rsidR="00AC3064" w:rsidRDefault="00AC3064">
          <w:pPr>
            <w:pStyle w:val="TM2"/>
            <w:tabs>
              <w:tab w:val="left" w:pos="660"/>
              <w:tab w:val="right" w:leader="dot" w:pos="9062"/>
            </w:tabs>
            <w:rPr>
              <w:rFonts w:eastAsiaTheme="minorEastAsia"/>
              <w:noProof/>
              <w:color w:val="auto"/>
              <w:sz w:val="22"/>
              <w:lang w:eastAsia="fr-FR"/>
            </w:rPr>
          </w:pPr>
          <w:hyperlink w:anchor="_Toc490861384" w:history="1">
            <w:r w:rsidRPr="00976FDF">
              <w:rPr>
                <w:rStyle w:val="Lienhypertexte"/>
                <w:noProof/>
              </w:rPr>
              <w:t>b)</w:t>
            </w:r>
            <w:r>
              <w:rPr>
                <w:rFonts w:eastAsiaTheme="minorEastAsia"/>
                <w:noProof/>
                <w:color w:val="auto"/>
                <w:sz w:val="22"/>
                <w:lang w:eastAsia="fr-FR"/>
              </w:rPr>
              <w:tab/>
            </w:r>
            <w:r w:rsidRPr="00976FDF">
              <w:rPr>
                <w:rStyle w:val="Lienhypertexte"/>
                <w:noProof/>
              </w:rPr>
              <w:t>Etude du marché des Serious Games</w:t>
            </w:r>
            <w:r>
              <w:rPr>
                <w:noProof/>
                <w:webHidden/>
              </w:rPr>
              <w:tab/>
            </w:r>
            <w:r>
              <w:rPr>
                <w:noProof/>
                <w:webHidden/>
              </w:rPr>
              <w:fldChar w:fldCharType="begin"/>
            </w:r>
            <w:r>
              <w:rPr>
                <w:noProof/>
                <w:webHidden/>
              </w:rPr>
              <w:instrText xml:space="preserve"> PAGEREF _Toc490861384 \h </w:instrText>
            </w:r>
            <w:r>
              <w:rPr>
                <w:noProof/>
                <w:webHidden/>
              </w:rPr>
            </w:r>
            <w:r>
              <w:rPr>
                <w:noProof/>
                <w:webHidden/>
              </w:rPr>
              <w:fldChar w:fldCharType="separate"/>
            </w:r>
            <w:r>
              <w:rPr>
                <w:noProof/>
                <w:webHidden/>
              </w:rPr>
              <w:t>20</w:t>
            </w:r>
            <w:r>
              <w:rPr>
                <w:noProof/>
                <w:webHidden/>
              </w:rPr>
              <w:fldChar w:fldCharType="end"/>
            </w:r>
          </w:hyperlink>
        </w:p>
        <w:p w:rsidR="00AC3064" w:rsidRDefault="00AC3064">
          <w:pPr>
            <w:pStyle w:val="TM2"/>
            <w:tabs>
              <w:tab w:val="left" w:pos="660"/>
              <w:tab w:val="right" w:leader="dot" w:pos="9062"/>
            </w:tabs>
            <w:rPr>
              <w:rFonts w:eastAsiaTheme="minorEastAsia"/>
              <w:noProof/>
              <w:color w:val="auto"/>
              <w:sz w:val="22"/>
              <w:lang w:eastAsia="fr-FR"/>
            </w:rPr>
          </w:pPr>
          <w:hyperlink w:anchor="_Toc490861385" w:history="1">
            <w:r w:rsidRPr="00976FDF">
              <w:rPr>
                <w:rStyle w:val="Lienhypertexte"/>
                <w:noProof/>
              </w:rPr>
              <w:t>c)</w:t>
            </w:r>
            <w:r>
              <w:rPr>
                <w:rFonts w:eastAsiaTheme="minorEastAsia"/>
                <w:noProof/>
                <w:color w:val="auto"/>
                <w:sz w:val="22"/>
                <w:lang w:eastAsia="fr-FR"/>
              </w:rPr>
              <w:tab/>
            </w:r>
            <w:r w:rsidRPr="00976FDF">
              <w:rPr>
                <w:rStyle w:val="Lienhypertexte"/>
                <w:noProof/>
              </w:rPr>
              <w:t>Analyse du projet I-Learning</w:t>
            </w:r>
            <w:r>
              <w:rPr>
                <w:noProof/>
                <w:webHidden/>
              </w:rPr>
              <w:tab/>
            </w:r>
            <w:r>
              <w:rPr>
                <w:noProof/>
                <w:webHidden/>
              </w:rPr>
              <w:fldChar w:fldCharType="begin"/>
            </w:r>
            <w:r>
              <w:rPr>
                <w:noProof/>
                <w:webHidden/>
              </w:rPr>
              <w:instrText xml:space="preserve"> PAGEREF _Toc490861385 \h </w:instrText>
            </w:r>
            <w:r>
              <w:rPr>
                <w:noProof/>
                <w:webHidden/>
              </w:rPr>
            </w:r>
            <w:r>
              <w:rPr>
                <w:noProof/>
                <w:webHidden/>
              </w:rPr>
              <w:fldChar w:fldCharType="separate"/>
            </w:r>
            <w:r>
              <w:rPr>
                <w:noProof/>
                <w:webHidden/>
              </w:rPr>
              <w:t>21</w:t>
            </w:r>
            <w:r>
              <w:rPr>
                <w:noProof/>
                <w:webHidden/>
              </w:rPr>
              <w:fldChar w:fldCharType="end"/>
            </w:r>
          </w:hyperlink>
        </w:p>
        <w:p w:rsidR="00AC3064" w:rsidRDefault="00AC3064">
          <w:pPr>
            <w:pStyle w:val="TM3"/>
            <w:tabs>
              <w:tab w:val="left" w:pos="880"/>
              <w:tab w:val="right" w:leader="dot" w:pos="9062"/>
            </w:tabs>
            <w:rPr>
              <w:rFonts w:eastAsiaTheme="minorEastAsia"/>
              <w:noProof/>
              <w:color w:val="auto"/>
              <w:sz w:val="22"/>
              <w:lang w:eastAsia="fr-FR"/>
            </w:rPr>
          </w:pPr>
          <w:hyperlink w:anchor="_Toc490861386" w:history="1">
            <w:r w:rsidRPr="00976FDF">
              <w:rPr>
                <w:rStyle w:val="Lienhypertexte"/>
                <w:noProof/>
              </w:rPr>
              <w:t>1)</w:t>
            </w:r>
            <w:r>
              <w:rPr>
                <w:rFonts w:eastAsiaTheme="minorEastAsia"/>
                <w:noProof/>
                <w:color w:val="auto"/>
                <w:sz w:val="22"/>
                <w:lang w:eastAsia="fr-FR"/>
              </w:rPr>
              <w:tab/>
            </w:r>
            <w:r w:rsidRPr="00976FDF">
              <w:rPr>
                <w:rStyle w:val="Lienhypertexte"/>
                <w:noProof/>
              </w:rPr>
              <w:t>Ergonomie et Design</w:t>
            </w:r>
            <w:r>
              <w:rPr>
                <w:noProof/>
                <w:webHidden/>
              </w:rPr>
              <w:tab/>
            </w:r>
            <w:r>
              <w:rPr>
                <w:noProof/>
                <w:webHidden/>
              </w:rPr>
              <w:fldChar w:fldCharType="begin"/>
            </w:r>
            <w:r>
              <w:rPr>
                <w:noProof/>
                <w:webHidden/>
              </w:rPr>
              <w:instrText xml:space="preserve"> PAGEREF _Toc490861386 \h </w:instrText>
            </w:r>
            <w:r>
              <w:rPr>
                <w:noProof/>
                <w:webHidden/>
              </w:rPr>
            </w:r>
            <w:r>
              <w:rPr>
                <w:noProof/>
                <w:webHidden/>
              </w:rPr>
              <w:fldChar w:fldCharType="separate"/>
            </w:r>
            <w:r>
              <w:rPr>
                <w:noProof/>
                <w:webHidden/>
              </w:rPr>
              <w:t>30</w:t>
            </w:r>
            <w:r>
              <w:rPr>
                <w:noProof/>
                <w:webHidden/>
              </w:rPr>
              <w:fldChar w:fldCharType="end"/>
            </w:r>
          </w:hyperlink>
        </w:p>
        <w:p w:rsidR="00AC3064" w:rsidRDefault="00AC3064">
          <w:pPr>
            <w:pStyle w:val="TM3"/>
            <w:tabs>
              <w:tab w:val="left" w:pos="880"/>
              <w:tab w:val="right" w:leader="dot" w:pos="9062"/>
            </w:tabs>
            <w:rPr>
              <w:rFonts w:eastAsiaTheme="minorEastAsia"/>
              <w:noProof/>
              <w:color w:val="auto"/>
              <w:sz w:val="22"/>
              <w:lang w:eastAsia="fr-FR"/>
            </w:rPr>
          </w:pPr>
          <w:hyperlink w:anchor="_Toc490861387" w:history="1">
            <w:r w:rsidRPr="00976FDF">
              <w:rPr>
                <w:rStyle w:val="Lienhypertexte"/>
                <w:noProof/>
              </w:rPr>
              <w:t>2)</w:t>
            </w:r>
            <w:r>
              <w:rPr>
                <w:rFonts w:eastAsiaTheme="minorEastAsia"/>
                <w:noProof/>
                <w:color w:val="auto"/>
                <w:sz w:val="22"/>
                <w:lang w:eastAsia="fr-FR"/>
              </w:rPr>
              <w:tab/>
            </w:r>
            <w:r w:rsidRPr="00976FDF">
              <w:rPr>
                <w:rStyle w:val="Lienhypertexte"/>
                <w:noProof/>
              </w:rPr>
              <w:t>Sécurité du projet</w:t>
            </w:r>
            <w:r>
              <w:rPr>
                <w:noProof/>
                <w:webHidden/>
              </w:rPr>
              <w:tab/>
            </w:r>
            <w:r>
              <w:rPr>
                <w:noProof/>
                <w:webHidden/>
              </w:rPr>
              <w:fldChar w:fldCharType="begin"/>
            </w:r>
            <w:r>
              <w:rPr>
                <w:noProof/>
                <w:webHidden/>
              </w:rPr>
              <w:instrText xml:space="preserve"> PAGEREF _Toc490861387 \h </w:instrText>
            </w:r>
            <w:r>
              <w:rPr>
                <w:noProof/>
                <w:webHidden/>
              </w:rPr>
            </w:r>
            <w:r>
              <w:rPr>
                <w:noProof/>
                <w:webHidden/>
              </w:rPr>
              <w:fldChar w:fldCharType="separate"/>
            </w:r>
            <w:r>
              <w:rPr>
                <w:noProof/>
                <w:webHidden/>
              </w:rPr>
              <w:t>33</w:t>
            </w:r>
            <w:r>
              <w:rPr>
                <w:noProof/>
                <w:webHidden/>
              </w:rPr>
              <w:fldChar w:fldCharType="end"/>
            </w:r>
          </w:hyperlink>
        </w:p>
        <w:p w:rsidR="00AC3064" w:rsidRDefault="00AC3064">
          <w:pPr>
            <w:pStyle w:val="TM3"/>
            <w:tabs>
              <w:tab w:val="left" w:pos="880"/>
              <w:tab w:val="right" w:leader="dot" w:pos="9062"/>
            </w:tabs>
            <w:rPr>
              <w:rFonts w:eastAsiaTheme="minorEastAsia"/>
              <w:noProof/>
              <w:color w:val="auto"/>
              <w:sz w:val="22"/>
              <w:lang w:eastAsia="fr-FR"/>
            </w:rPr>
          </w:pPr>
          <w:hyperlink w:anchor="_Toc490861388" w:history="1">
            <w:r w:rsidRPr="00976FDF">
              <w:rPr>
                <w:rStyle w:val="Lienhypertexte"/>
                <w:noProof/>
              </w:rPr>
              <w:t>3)</w:t>
            </w:r>
            <w:r>
              <w:rPr>
                <w:rFonts w:eastAsiaTheme="minorEastAsia"/>
                <w:noProof/>
                <w:color w:val="auto"/>
                <w:sz w:val="22"/>
                <w:lang w:eastAsia="fr-FR"/>
              </w:rPr>
              <w:tab/>
            </w:r>
            <w:r w:rsidRPr="00976FDF">
              <w:rPr>
                <w:rStyle w:val="Lienhypertexte"/>
                <w:noProof/>
              </w:rPr>
              <w:t>Performance du projet</w:t>
            </w:r>
            <w:r>
              <w:rPr>
                <w:noProof/>
                <w:webHidden/>
              </w:rPr>
              <w:tab/>
            </w:r>
            <w:r>
              <w:rPr>
                <w:noProof/>
                <w:webHidden/>
              </w:rPr>
              <w:fldChar w:fldCharType="begin"/>
            </w:r>
            <w:r>
              <w:rPr>
                <w:noProof/>
                <w:webHidden/>
              </w:rPr>
              <w:instrText xml:space="preserve"> PAGEREF _Toc490861388 \h </w:instrText>
            </w:r>
            <w:r>
              <w:rPr>
                <w:noProof/>
                <w:webHidden/>
              </w:rPr>
            </w:r>
            <w:r>
              <w:rPr>
                <w:noProof/>
                <w:webHidden/>
              </w:rPr>
              <w:fldChar w:fldCharType="separate"/>
            </w:r>
            <w:r>
              <w:rPr>
                <w:noProof/>
                <w:webHidden/>
              </w:rPr>
              <w:t>33</w:t>
            </w:r>
            <w:r>
              <w:rPr>
                <w:noProof/>
                <w:webHidden/>
              </w:rPr>
              <w:fldChar w:fldCharType="end"/>
            </w:r>
          </w:hyperlink>
        </w:p>
        <w:p w:rsidR="00AC3064" w:rsidRDefault="00AC3064">
          <w:pPr>
            <w:pStyle w:val="TM3"/>
            <w:tabs>
              <w:tab w:val="left" w:pos="880"/>
              <w:tab w:val="right" w:leader="dot" w:pos="9062"/>
            </w:tabs>
            <w:rPr>
              <w:rFonts w:eastAsiaTheme="minorEastAsia"/>
              <w:noProof/>
              <w:color w:val="auto"/>
              <w:sz w:val="22"/>
              <w:lang w:eastAsia="fr-FR"/>
            </w:rPr>
          </w:pPr>
          <w:hyperlink w:anchor="_Toc490861389" w:history="1">
            <w:r w:rsidRPr="00976FDF">
              <w:rPr>
                <w:rStyle w:val="Lienhypertexte"/>
                <w:noProof/>
              </w:rPr>
              <w:t>4)</w:t>
            </w:r>
            <w:r>
              <w:rPr>
                <w:rFonts w:eastAsiaTheme="minorEastAsia"/>
                <w:noProof/>
                <w:color w:val="auto"/>
                <w:sz w:val="22"/>
                <w:lang w:eastAsia="fr-FR"/>
              </w:rPr>
              <w:tab/>
            </w:r>
            <w:r w:rsidRPr="00976FDF">
              <w:rPr>
                <w:rStyle w:val="Lienhypertexte"/>
                <w:noProof/>
              </w:rPr>
              <w:t>Evolution et voies d’amélioration</w:t>
            </w:r>
            <w:r>
              <w:rPr>
                <w:noProof/>
                <w:webHidden/>
              </w:rPr>
              <w:tab/>
            </w:r>
            <w:r>
              <w:rPr>
                <w:noProof/>
                <w:webHidden/>
              </w:rPr>
              <w:fldChar w:fldCharType="begin"/>
            </w:r>
            <w:r>
              <w:rPr>
                <w:noProof/>
                <w:webHidden/>
              </w:rPr>
              <w:instrText xml:space="preserve"> PAGEREF _Toc490861389 \h </w:instrText>
            </w:r>
            <w:r>
              <w:rPr>
                <w:noProof/>
                <w:webHidden/>
              </w:rPr>
            </w:r>
            <w:r>
              <w:rPr>
                <w:noProof/>
                <w:webHidden/>
              </w:rPr>
              <w:fldChar w:fldCharType="separate"/>
            </w:r>
            <w:r>
              <w:rPr>
                <w:noProof/>
                <w:webHidden/>
              </w:rPr>
              <w:t>34</w:t>
            </w:r>
            <w:r>
              <w:rPr>
                <w:noProof/>
                <w:webHidden/>
              </w:rPr>
              <w:fldChar w:fldCharType="end"/>
            </w:r>
          </w:hyperlink>
        </w:p>
        <w:p w:rsidR="00AC3064" w:rsidRDefault="00AC3064">
          <w:pPr>
            <w:pStyle w:val="TM2"/>
            <w:tabs>
              <w:tab w:val="left" w:pos="660"/>
              <w:tab w:val="right" w:leader="dot" w:pos="9062"/>
            </w:tabs>
            <w:rPr>
              <w:rFonts w:eastAsiaTheme="minorEastAsia"/>
              <w:noProof/>
              <w:color w:val="auto"/>
              <w:sz w:val="22"/>
              <w:lang w:eastAsia="fr-FR"/>
            </w:rPr>
          </w:pPr>
          <w:hyperlink w:anchor="_Toc490861390" w:history="1">
            <w:r w:rsidRPr="00976FDF">
              <w:rPr>
                <w:rStyle w:val="Lienhypertexte"/>
                <w:noProof/>
              </w:rPr>
              <w:t>d)</w:t>
            </w:r>
            <w:r>
              <w:rPr>
                <w:rFonts w:eastAsiaTheme="minorEastAsia"/>
                <w:noProof/>
                <w:color w:val="auto"/>
                <w:sz w:val="22"/>
                <w:lang w:eastAsia="fr-FR"/>
              </w:rPr>
              <w:tab/>
            </w:r>
            <w:r w:rsidRPr="00976FDF">
              <w:rPr>
                <w:rStyle w:val="Lienhypertexte"/>
                <w:noProof/>
              </w:rPr>
              <w:t>Quelle valeur ajoutée pour VISEO Technologies ?</w:t>
            </w:r>
            <w:r>
              <w:rPr>
                <w:noProof/>
                <w:webHidden/>
              </w:rPr>
              <w:tab/>
            </w:r>
            <w:r>
              <w:rPr>
                <w:noProof/>
                <w:webHidden/>
              </w:rPr>
              <w:fldChar w:fldCharType="begin"/>
            </w:r>
            <w:r>
              <w:rPr>
                <w:noProof/>
                <w:webHidden/>
              </w:rPr>
              <w:instrText xml:space="preserve"> PAGEREF _Toc490861390 \h </w:instrText>
            </w:r>
            <w:r>
              <w:rPr>
                <w:noProof/>
                <w:webHidden/>
              </w:rPr>
            </w:r>
            <w:r>
              <w:rPr>
                <w:noProof/>
                <w:webHidden/>
              </w:rPr>
              <w:fldChar w:fldCharType="separate"/>
            </w:r>
            <w:r>
              <w:rPr>
                <w:noProof/>
                <w:webHidden/>
              </w:rPr>
              <w:t>35</w:t>
            </w:r>
            <w:r>
              <w:rPr>
                <w:noProof/>
                <w:webHidden/>
              </w:rPr>
              <w:fldChar w:fldCharType="end"/>
            </w:r>
          </w:hyperlink>
        </w:p>
        <w:p w:rsidR="00AC3064" w:rsidRDefault="00AC3064">
          <w:pPr>
            <w:pStyle w:val="TM2"/>
            <w:tabs>
              <w:tab w:val="left" w:pos="660"/>
              <w:tab w:val="right" w:leader="dot" w:pos="9062"/>
            </w:tabs>
            <w:rPr>
              <w:rFonts w:eastAsiaTheme="minorEastAsia"/>
              <w:noProof/>
              <w:color w:val="auto"/>
              <w:sz w:val="22"/>
              <w:lang w:eastAsia="fr-FR"/>
            </w:rPr>
          </w:pPr>
          <w:hyperlink w:anchor="_Toc490861391" w:history="1">
            <w:r w:rsidRPr="00976FDF">
              <w:rPr>
                <w:rStyle w:val="Lienhypertexte"/>
                <w:noProof/>
              </w:rPr>
              <w:t>e)</w:t>
            </w:r>
            <w:r>
              <w:rPr>
                <w:rFonts w:eastAsiaTheme="minorEastAsia"/>
                <w:noProof/>
                <w:color w:val="auto"/>
                <w:sz w:val="22"/>
                <w:lang w:eastAsia="fr-FR"/>
              </w:rPr>
              <w:tab/>
            </w:r>
            <w:r w:rsidRPr="00976FDF">
              <w:rPr>
                <w:rStyle w:val="Lienhypertexte"/>
                <w:noProof/>
              </w:rPr>
              <w:t>Quel avenir pour les Serious Games et les plateformes de Serious Games ?</w:t>
            </w:r>
            <w:r>
              <w:rPr>
                <w:noProof/>
                <w:webHidden/>
              </w:rPr>
              <w:tab/>
            </w:r>
            <w:r>
              <w:rPr>
                <w:noProof/>
                <w:webHidden/>
              </w:rPr>
              <w:fldChar w:fldCharType="begin"/>
            </w:r>
            <w:r>
              <w:rPr>
                <w:noProof/>
                <w:webHidden/>
              </w:rPr>
              <w:instrText xml:space="preserve"> PAGEREF _Toc490861391 \h </w:instrText>
            </w:r>
            <w:r>
              <w:rPr>
                <w:noProof/>
                <w:webHidden/>
              </w:rPr>
            </w:r>
            <w:r>
              <w:rPr>
                <w:noProof/>
                <w:webHidden/>
              </w:rPr>
              <w:fldChar w:fldCharType="separate"/>
            </w:r>
            <w:r>
              <w:rPr>
                <w:noProof/>
                <w:webHidden/>
              </w:rPr>
              <w:t>35</w:t>
            </w:r>
            <w:r>
              <w:rPr>
                <w:noProof/>
                <w:webHidden/>
              </w:rPr>
              <w:fldChar w:fldCharType="end"/>
            </w:r>
          </w:hyperlink>
        </w:p>
        <w:p w:rsidR="00AC3064" w:rsidRDefault="00AC3064">
          <w:pPr>
            <w:pStyle w:val="TM1"/>
            <w:tabs>
              <w:tab w:val="left" w:pos="660"/>
              <w:tab w:val="right" w:leader="dot" w:pos="9062"/>
            </w:tabs>
            <w:rPr>
              <w:rFonts w:eastAsiaTheme="minorEastAsia"/>
              <w:noProof/>
              <w:color w:val="auto"/>
              <w:sz w:val="22"/>
              <w:lang w:eastAsia="fr-FR"/>
            </w:rPr>
          </w:pPr>
          <w:hyperlink w:anchor="_Toc490861393" w:history="1">
            <w:r w:rsidRPr="00976FDF">
              <w:rPr>
                <w:rStyle w:val="Lienhypertexte"/>
                <w:noProof/>
              </w:rPr>
              <w:t>III.</w:t>
            </w:r>
            <w:r>
              <w:rPr>
                <w:rFonts w:eastAsiaTheme="minorEastAsia"/>
                <w:noProof/>
                <w:color w:val="auto"/>
                <w:sz w:val="22"/>
                <w:lang w:eastAsia="fr-FR"/>
              </w:rPr>
              <w:tab/>
            </w:r>
            <w:r w:rsidRPr="00976FDF">
              <w:rPr>
                <w:rStyle w:val="Lienhypertexte"/>
                <w:noProof/>
              </w:rPr>
              <w:t>Dimensions techniques du projet</w:t>
            </w:r>
            <w:r>
              <w:rPr>
                <w:noProof/>
                <w:webHidden/>
              </w:rPr>
              <w:tab/>
            </w:r>
            <w:r>
              <w:rPr>
                <w:noProof/>
                <w:webHidden/>
              </w:rPr>
              <w:fldChar w:fldCharType="begin"/>
            </w:r>
            <w:r>
              <w:rPr>
                <w:noProof/>
                <w:webHidden/>
              </w:rPr>
              <w:instrText xml:space="preserve"> PAGEREF _Toc490861393 \h </w:instrText>
            </w:r>
            <w:r>
              <w:rPr>
                <w:noProof/>
                <w:webHidden/>
              </w:rPr>
            </w:r>
            <w:r>
              <w:rPr>
                <w:noProof/>
                <w:webHidden/>
              </w:rPr>
              <w:fldChar w:fldCharType="separate"/>
            </w:r>
            <w:r>
              <w:rPr>
                <w:noProof/>
                <w:webHidden/>
              </w:rPr>
              <w:t>36</w:t>
            </w:r>
            <w:r>
              <w:rPr>
                <w:noProof/>
                <w:webHidden/>
              </w:rPr>
              <w:fldChar w:fldCharType="end"/>
            </w:r>
          </w:hyperlink>
        </w:p>
        <w:p w:rsidR="00AC3064" w:rsidRDefault="00AC3064">
          <w:pPr>
            <w:pStyle w:val="TM1"/>
            <w:tabs>
              <w:tab w:val="left" w:pos="660"/>
              <w:tab w:val="right" w:leader="dot" w:pos="9062"/>
            </w:tabs>
            <w:rPr>
              <w:rFonts w:eastAsiaTheme="minorEastAsia"/>
              <w:noProof/>
              <w:color w:val="auto"/>
              <w:sz w:val="22"/>
              <w:lang w:eastAsia="fr-FR"/>
            </w:rPr>
          </w:pPr>
          <w:hyperlink w:anchor="_Toc490861394" w:history="1">
            <w:r w:rsidRPr="00976FDF">
              <w:rPr>
                <w:rStyle w:val="Lienhypertexte"/>
                <w:noProof/>
              </w:rPr>
              <w:t>IV.</w:t>
            </w:r>
            <w:r>
              <w:rPr>
                <w:rFonts w:eastAsiaTheme="minorEastAsia"/>
                <w:noProof/>
                <w:color w:val="auto"/>
                <w:sz w:val="22"/>
                <w:lang w:eastAsia="fr-FR"/>
              </w:rPr>
              <w:tab/>
            </w:r>
            <w:r w:rsidRPr="00976FDF">
              <w:rPr>
                <w:rStyle w:val="Lienhypertexte"/>
                <w:noProof/>
              </w:rPr>
              <w:t>Dimensions humaines et managériales internes à VISEO Technologies</w:t>
            </w:r>
            <w:r>
              <w:rPr>
                <w:noProof/>
                <w:webHidden/>
              </w:rPr>
              <w:tab/>
            </w:r>
            <w:r>
              <w:rPr>
                <w:noProof/>
                <w:webHidden/>
              </w:rPr>
              <w:fldChar w:fldCharType="begin"/>
            </w:r>
            <w:r>
              <w:rPr>
                <w:noProof/>
                <w:webHidden/>
              </w:rPr>
              <w:instrText xml:space="preserve"> PAGEREF _Toc490861394 \h </w:instrText>
            </w:r>
            <w:r>
              <w:rPr>
                <w:noProof/>
                <w:webHidden/>
              </w:rPr>
            </w:r>
            <w:r>
              <w:rPr>
                <w:noProof/>
                <w:webHidden/>
              </w:rPr>
              <w:fldChar w:fldCharType="separate"/>
            </w:r>
            <w:r>
              <w:rPr>
                <w:noProof/>
                <w:webHidden/>
              </w:rPr>
              <w:t>41</w:t>
            </w:r>
            <w:r>
              <w:rPr>
                <w:noProof/>
                <w:webHidden/>
              </w:rPr>
              <w:fldChar w:fldCharType="end"/>
            </w:r>
          </w:hyperlink>
        </w:p>
        <w:p w:rsidR="00AC3064" w:rsidRDefault="00AC3064">
          <w:pPr>
            <w:pStyle w:val="TM1"/>
            <w:tabs>
              <w:tab w:val="left" w:pos="440"/>
              <w:tab w:val="right" w:leader="dot" w:pos="9062"/>
            </w:tabs>
            <w:rPr>
              <w:rFonts w:eastAsiaTheme="minorEastAsia"/>
              <w:noProof/>
              <w:color w:val="auto"/>
              <w:sz w:val="22"/>
              <w:lang w:eastAsia="fr-FR"/>
            </w:rPr>
          </w:pPr>
          <w:hyperlink w:anchor="_Toc490861395" w:history="1">
            <w:r w:rsidRPr="00976FDF">
              <w:rPr>
                <w:rStyle w:val="Lienhypertexte"/>
                <w:noProof/>
              </w:rPr>
              <w:t>V.</w:t>
            </w:r>
            <w:r>
              <w:rPr>
                <w:rFonts w:eastAsiaTheme="minorEastAsia"/>
                <w:noProof/>
                <w:color w:val="auto"/>
                <w:sz w:val="22"/>
                <w:lang w:eastAsia="fr-FR"/>
              </w:rPr>
              <w:tab/>
            </w:r>
            <w:r w:rsidRPr="00976FDF">
              <w:rPr>
                <w:rStyle w:val="Lienhypertexte"/>
                <w:noProof/>
              </w:rPr>
              <w:t>Dimensions développement durable et responsabilité sociale et sociétale</w:t>
            </w:r>
            <w:r>
              <w:rPr>
                <w:noProof/>
                <w:webHidden/>
              </w:rPr>
              <w:tab/>
            </w:r>
            <w:r>
              <w:rPr>
                <w:noProof/>
                <w:webHidden/>
              </w:rPr>
              <w:fldChar w:fldCharType="begin"/>
            </w:r>
            <w:r>
              <w:rPr>
                <w:noProof/>
                <w:webHidden/>
              </w:rPr>
              <w:instrText xml:space="preserve"> PAGEREF _Toc490861395 \h </w:instrText>
            </w:r>
            <w:r>
              <w:rPr>
                <w:noProof/>
                <w:webHidden/>
              </w:rPr>
            </w:r>
            <w:r>
              <w:rPr>
                <w:noProof/>
                <w:webHidden/>
              </w:rPr>
              <w:fldChar w:fldCharType="separate"/>
            </w:r>
            <w:r>
              <w:rPr>
                <w:noProof/>
                <w:webHidden/>
              </w:rPr>
              <w:t>46</w:t>
            </w:r>
            <w:r>
              <w:rPr>
                <w:noProof/>
                <w:webHidden/>
              </w:rPr>
              <w:fldChar w:fldCharType="end"/>
            </w:r>
          </w:hyperlink>
        </w:p>
        <w:p w:rsidR="00AC3064" w:rsidRDefault="00AC3064">
          <w:pPr>
            <w:pStyle w:val="TM2"/>
            <w:tabs>
              <w:tab w:val="left" w:pos="660"/>
              <w:tab w:val="right" w:leader="dot" w:pos="9062"/>
            </w:tabs>
            <w:rPr>
              <w:rFonts w:eastAsiaTheme="minorEastAsia"/>
              <w:noProof/>
              <w:color w:val="auto"/>
              <w:sz w:val="22"/>
              <w:lang w:eastAsia="fr-FR"/>
            </w:rPr>
          </w:pPr>
          <w:hyperlink w:anchor="_Toc490861396" w:history="1">
            <w:r w:rsidRPr="00976FDF">
              <w:rPr>
                <w:rStyle w:val="Lienhypertexte"/>
                <w:noProof/>
              </w:rPr>
              <w:t>a)</w:t>
            </w:r>
            <w:r>
              <w:rPr>
                <w:rFonts w:eastAsiaTheme="minorEastAsia"/>
                <w:noProof/>
                <w:color w:val="auto"/>
                <w:sz w:val="22"/>
                <w:lang w:eastAsia="fr-FR"/>
              </w:rPr>
              <w:tab/>
            </w:r>
            <w:r w:rsidRPr="00976FDF">
              <w:rPr>
                <w:rStyle w:val="Lienhypertexte"/>
                <w:noProof/>
              </w:rPr>
              <w:t>Environnement</w:t>
            </w:r>
            <w:r>
              <w:rPr>
                <w:noProof/>
                <w:webHidden/>
              </w:rPr>
              <w:tab/>
            </w:r>
            <w:r>
              <w:rPr>
                <w:noProof/>
                <w:webHidden/>
              </w:rPr>
              <w:fldChar w:fldCharType="begin"/>
            </w:r>
            <w:r>
              <w:rPr>
                <w:noProof/>
                <w:webHidden/>
              </w:rPr>
              <w:instrText xml:space="preserve"> PAGEREF _Toc490861396 \h </w:instrText>
            </w:r>
            <w:r>
              <w:rPr>
                <w:noProof/>
                <w:webHidden/>
              </w:rPr>
            </w:r>
            <w:r>
              <w:rPr>
                <w:noProof/>
                <w:webHidden/>
              </w:rPr>
              <w:fldChar w:fldCharType="separate"/>
            </w:r>
            <w:r>
              <w:rPr>
                <w:noProof/>
                <w:webHidden/>
              </w:rPr>
              <w:t>46</w:t>
            </w:r>
            <w:r>
              <w:rPr>
                <w:noProof/>
                <w:webHidden/>
              </w:rPr>
              <w:fldChar w:fldCharType="end"/>
            </w:r>
          </w:hyperlink>
        </w:p>
        <w:p w:rsidR="00AC3064" w:rsidRDefault="00AC3064">
          <w:pPr>
            <w:pStyle w:val="TM2"/>
            <w:tabs>
              <w:tab w:val="left" w:pos="660"/>
              <w:tab w:val="right" w:leader="dot" w:pos="9062"/>
            </w:tabs>
            <w:rPr>
              <w:rFonts w:eastAsiaTheme="minorEastAsia"/>
              <w:noProof/>
              <w:color w:val="auto"/>
              <w:sz w:val="22"/>
              <w:lang w:eastAsia="fr-FR"/>
            </w:rPr>
          </w:pPr>
          <w:hyperlink w:anchor="_Toc490861397" w:history="1">
            <w:r w:rsidRPr="00976FDF">
              <w:rPr>
                <w:rStyle w:val="Lienhypertexte"/>
                <w:noProof/>
              </w:rPr>
              <w:t>b)</w:t>
            </w:r>
            <w:r>
              <w:rPr>
                <w:rFonts w:eastAsiaTheme="minorEastAsia"/>
                <w:noProof/>
                <w:color w:val="auto"/>
                <w:sz w:val="22"/>
                <w:lang w:eastAsia="fr-FR"/>
              </w:rPr>
              <w:tab/>
            </w:r>
            <w:r w:rsidRPr="00976FDF">
              <w:rPr>
                <w:rStyle w:val="Lienhypertexte"/>
                <w:noProof/>
              </w:rPr>
              <w:t>Social</w:t>
            </w:r>
            <w:r>
              <w:rPr>
                <w:noProof/>
                <w:webHidden/>
              </w:rPr>
              <w:tab/>
            </w:r>
            <w:r>
              <w:rPr>
                <w:noProof/>
                <w:webHidden/>
              </w:rPr>
              <w:fldChar w:fldCharType="begin"/>
            </w:r>
            <w:r>
              <w:rPr>
                <w:noProof/>
                <w:webHidden/>
              </w:rPr>
              <w:instrText xml:space="preserve"> PAGEREF _Toc490861397 \h </w:instrText>
            </w:r>
            <w:r>
              <w:rPr>
                <w:noProof/>
                <w:webHidden/>
              </w:rPr>
            </w:r>
            <w:r>
              <w:rPr>
                <w:noProof/>
                <w:webHidden/>
              </w:rPr>
              <w:fldChar w:fldCharType="separate"/>
            </w:r>
            <w:r>
              <w:rPr>
                <w:noProof/>
                <w:webHidden/>
              </w:rPr>
              <w:t>47</w:t>
            </w:r>
            <w:r>
              <w:rPr>
                <w:noProof/>
                <w:webHidden/>
              </w:rPr>
              <w:fldChar w:fldCharType="end"/>
            </w:r>
          </w:hyperlink>
        </w:p>
        <w:p w:rsidR="00AC3064" w:rsidRDefault="00AC3064">
          <w:pPr>
            <w:pStyle w:val="TM1"/>
            <w:tabs>
              <w:tab w:val="left" w:pos="660"/>
              <w:tab w:val="right" w:leader="dot" w:pos="9062"/>
            </w:tabs>
            <w:rPr>
              <w:rFonts w:eastAsiaTheme="minorEastAsia"/>
              <w:noProof/>
              <w:color w:val="auto"/>
              <w:sz w:val="22"/>
              <w:lang w:eastAsia="fr-FR"/>
            </w:rPr>
          </w:pPr>
          <w:hyperlink w:anchor="_Toc490861398" w:history="1">
            <w:r w:rsidRPr="00976FDF">
              <w:rPr>
                <w:rStyle w:val="Lienhypertexte"/>
                <w:noProof/>
              </w:rPr>
              <w:t>VI.</w:t>
            </w:r>
            <w:r>
              <w:rPr>
                <w:rFonts w:eastAsiaTheme="minorEastAsia"/>
                <w:noProof/>
                <w:color w:val="auto"/>
                <w:sz w:val="22"/>
                <w:lang w:eastAsia="fr-FR"/>
              </w:rPr>
              <w:tab/>
            </w:r>
            <w:r w:rsidRPr="00976FDF">
              <w:rPr>
                <w:rStyle w:val="Lienhypertexte"/>
                <w:noProof/>
              </w:rPr>
              <w:t>Bilan</w:t>
            </w:r>
            <w:r>
              <w:rPr>
                <w:noProof/>
                <w:webHidden/>
              </w:rPr>
              <w:tab/>
            </w:r>
            <w:r>
              <w:rPr>
                <w:noProof/>
                <w:webHidden/>
              </w:rPr>
              <w:fldChar w:fldCharType="begin"/>
            </w:r>
            <w:r>
              <w:rPr>
                <w:noProof/>
                <w:webHidden/>
              </w:rPr>
              <w:instrText xml:space="preserve"> PAGEREF _Toc490861398 \h </w:instrText>
            </w:r>
            <w:r>
              <w:rPr>
                <w:noProof/>
                <w:webHidden/>
              </w:rPr>
            </w:r>
            <w:r>
              <w:rPr>
                <w:noProof/>
                <w:webHidden/>
              </w:rPr>
              <w:fldChar w:fldCharType="separate"/>
            </w:r>
            <w:r>
              <w:rPr>
                <w:noProof/>
                <w:webHidden/>
              </w:rPr>
              <w:t>49</w:t>
            </w:r>
            <w:r>
              <w:rPr>
                <w:noProof/>
                <w:webHidden/>
              </w:rPr>
              <w:fldChar w:fldCharType="end"/>
            </w:r>
          </w:hyperlink>
        </w:p>
        <w:p w:rsidR="00AC3064" w:rsidRDefault="00AC3064">
          <w:pPr>
            <w:pStyle w:val="TM1"/>
            <w:tabs>
              <w:tab w:val="left" w:pos="660"/>
              <w:tab w:val="right" w:leader="dot" w:pos="9062"/>
            </w:tabs>
            <w:rPr>
              <w:rFonts w:eastAsiaTheme="minorEastAsia"/>
              <w:noProof/>
              <w:color w:val="auto"/>
              <w:sz w:val="22"/>
              <w:lang w:eastAsia="fr-FR"/>
            </w:rPr>
          </w:pPr>
          <w:hyperlink w:anchor="_Toc490861399" w:history="1">
            <w:r w:rsidRPr="00976FDF">
              <w:rPr>
                <w:rStyle w:val="Lienhypertexte"/>
                <w:noProof/>
              </w:rPr>
              <w:t>VII.</w:t>
            </w:r>
            <w:r>
              <w:rPr>
                <w:rFonts w:eastAsiaTheme="minorEastAsia"/>
                <w:noProof/>
                <w:color w:val="auto"/>
                <w:sz w:val="22"/>
                <w:lang w:eastAsia="fr-FR"/>
              </w:rPr>
              <w:tab/>
            </w:r>
            <w:r w:rsidRPr="00976FDF">
              <w:rPr>
                <w:rStyle w:val="Lienhypertexte"/>
                <w:noProof/>
              </w:rPr>
              <w:t>Bibliographie</w:t>
            </w:r>
            <w:r>
              <w:rPr>
                <w:noProof/>
                <w:webHidden/>
              </w:rPr>
              <w:tab/>
            </w:r>
            <w:r>
              <w:rPr>
                <w:noProof/>
                <w:webHidden/>
              </w:rPr>
              <w:fldChar w:fldCharType="begin"/>
            </w:r>
            <w:r>
              <w:rPr>
                <w:noProof/>
                <w:webHidden/>
              </w:rPr>
              <w:instrText xml:space="preserve"> PAGEREF _Toc490861399 \h </w:instrText>
            </w:r>
            <w:r>
              <w:rPr>
                <w:noProof/>
                <w:webHidden/>
              </w:rPr>
            </w:r>
            <w:r>
              <w:rPr>
                <w:noProof/>
                <w:webHidden/>
              </w:rPr>
              <w:fldChar w:fldCharType="separate"/>
            </w:r>
            <w:r>
              <w:rPr>
                <w:noProof/>
                <w:webHidden/>
              </w:rPr>
              <w:t>50</w:t>
            </w:r>
            <w:r>
              <w:rPr>
                <w:noProof/>
                <w:webHidden/>
              </w:rPr>
              <w:fldChar w:fldCharType="end"/>
            </w:r>
          </w:hyperlink>
        </w:p>
        <w:p w:rsidR="00AC3064" w:rsidRDefault="00AC3064">
          <w:pPr>
            <w:pStyle w:val="TM1"/>
            <w:tabs>
              <w:tab w:val="left" w:pos="660"/>
              <w:tab w:val="right" w:leader="dot" w:pos="9062"/>
            </w:tabs>
            <w:rPr>
              <w:rFonts w:eastAsiaTheme="minorEastAsia"/>
              <w:noProof/>
              <w:color w:val="auto"/>
              <w:sz w:val="22"/>
              <w:lang w:eastAsia="fr-FR"/>
            </w:rPr>
          </w:pPr>
          <w:hyperlink w:anchor="_Toc490861400" w:history="1">
            <w:r w:rsidRPr="00976FDF">
              <w:rPr>
                <w:rStyle w:val="Lienhypertexte"/>
                <w:noProof/>
              </w:rPr>
              <w:t>VIII.</w:t>
            </w:r>
            <w:r>
              <w:rPr>
                <w:rFonts w:eastAsiaTheme="minorEastAsia"/>
                <w:noProof/>
                <w:color w:val="auto"/>
                <w:sz w:val="22"/>
                <w:lang w:eastAsia="fr-FR"/>
              </w:rPr>
              <w:tab/>
            </w:r>
            <w:r w:rsidRPr="00976FDF">
              <w:rPr>
                <w:rStyle w:val="Lienhypertexte"/>
                <w:noProof/>
              </w:rPr>
              <w:t>Annexes</w:t>
            </w:r>
            <w:r>
              <w:rPr>
                <w:noProof/>
                <w:webHidden/>
              </w:rPr>
              <w:tab/>
            </w:r>
            <w:r>
              <w:rPr>
                <w:noProof/>
                <w:webHidden/>
              </w:rPr>
              <w:fldChar w:fldCharType="begin"/>
            </w:r>
            <w:r>
              <w:rPr>
                <w:noProof/>
                <w:webHidden/>
              </w:rPr>
              <w:instrText xml:space="preserve"> PAGEREF _Toc490861400 \h </w:instrText>
            </w:r>
            <w:r>
              <w:rPr>
                <w:noProof/>
                <w:webHidden/>
              </w:rPr>
            </w:r>
            <w:r>
              <w:rPr>
                <w:noProof/>
                <w:webHidden/>
              </w:rPr>
              <w:fldChar w:fldCharType="separate"/>
            </w:r>
            <w:r>
              <w:rPr>
                <w:noProof/>
                <w:webHidden/>
              </w:rPr>
              <w:t>51</w:t>
            </w:r>
            <w:r>
              <w:rPr>
                <w:noProof/>
                <w:webHidden/>
              </w:rPr>
              <w:fldChar w:fldCharType="end"/>
            </w:r>
          </w:hyperlink>
        </w:p>
        <w:p w:rsidR="00AC3064" w:rsidRDefault="00AC3064">
          <w:pPr>
            <w:pStyle w:val="TM1"/>
            <w:tabs>
              <w:tab w:val="left" w:pos="660"/>
              <w:tab w:val="right" w:leader="dot" w:pos="9062"/>
            </w:tabs>
            <w:rPr>
              <w:rFonts w:eastAsiaTheme="minorEastAsia"/>
              <w:noProof/>
              <w:color w:val="auto"/>
              <w:sz w:val="22"/>
              <w:lang w:eastAsia="fr-FR"/>
            </w:rPr>
          </w:pPr>
          <w:hyperlink w:anchor="_Toc490861401" w:history="1">
            <w:r w:rsidRPr="00976FDF">
              <w:rPr>
                <w:rStyle w:val="Lienhypertexte"/>
                <w:noProof/>
              </w:rPr>
              <w:t>IX.</w:t>
            </w:r>
            <w:r>
              <w:rPr>
                <w:rFonts w:eastAsiaTheme="minorEastAsia"/>
                <w:noProof/>
                <w:color w:val="auto"/>
                <w:sz w:val="22"/>
                <w:lang w:eastAsia="fr-FR"/>
              </w:rPr>
              <w:tab/>
            </w:r>
            <w:r w:rsidRPr="00976FDF">
              <w:rPr>
                <w:rStyle w:val="Lienhypertexte"/>
                <w:noProof/>
              </w:rPr>
              <w:t>Glossaire</w:t>
            </w:r>
            <w:r>
              <w:rPr>
                <w:noProof/>
                <w:webHidden/>
              </w:rPr>
              <w:tab/>
            </w:r>
            <w:r>
              <w:rPr>
                <w:noProof/>
                <w:webHidden/>
              </w:rPr>
              <w:fldChar w:fldCharType="begin"/>
            </w:r>
            <w:r>
              <w:rPr>
                <w:noProof/>
                <w:webHidden/>
              </w:rPr>
              <w:instrText xml:space="preserve"> PAGEREF _Toc490861401 \h </w:instrText>
            </w:r>
            <w:r>
              <w:rPr>
                <w:noProof/>
                <w:webHidden/>
              </w:rPr>
            </w:r>
            <w:r>
              <w:rPr>
                <w:noProof/>
                <w:webHidden/>
              </w:rPr>
              <w:fldChar w:fldCharType="separate"/>
            </w:r>
            <w:r>
              <w:rPr>
                <w:noProof/>
                <w:webHidden/>
              </w:rPr>
              <w:t>52</w:t>
            </w:r>
            <w:r>
              <w:rPr>
                <w:noProof/>
                <w:webHidden/>
              </w:rPr>
              <w:fldChar w:fldCharType="end"/>
            </w:r>
          </w:hyperlink>
        </w:p>
        <w:p w:rsidR="0030730B" w:rsidRDefault="0030730B">
          <w:r>
            <w:rPr>
              <w:b/>
              <w:bCs/>
            </w:rPr>
            <w:fldChar w:fldCharType="end"/>
          </w:r>
        </w:p>
      </w:sdtContent>
    </w:sdt>
    <w:p w:rsidR="0030730B" w:rsidRDefault="0030730B">
      <w:r>
        <w:br w:type="page"/>
      </w:r>
    </w:p>
    <w:p w:rsidR="0010576A" w:rsidRDefault="0010576A" w:rsidP="00AE2388">
      <w:pPr>
        <w:pStyle w:val="Titre1"/>
      </w:pPr>
      <w:bookmarkStart w:id="0" w:name="_Toc490861375"/>
      <w:r>
        <w:lastRenderedPageBreak/>
        <w:t>Remerciements</w:t>
      </w:r>
      <w:bookmarkEnd w:id="0"/>
    </w:p>
    <w:p w:rsidR="00B92FF9" w:rsidRDefault="0010576A">
      <w:pPr>
        <w:jc w:val="left"/>
      </w:pPr>
      <w:r>
        <w:tab/>
      </w:r>
      <w:r w:rsidR="00B92FF9">
        <w:t>Je tiens à remercier dans un premier temps Henri DARMET ainsi que Priscilla EDWIGE et VISEO Technologies pour m’avoir donné cette opportunité d’effectuer mon stage de fin d’études au sein de cette entreprise, sur un sujet qui aura été gratifiant à la fois sur les aspects techniques mais humains également.</w:t>
      </w:r>
    </w:p>
    <w:p w:rsidR="00F37E8E" w:rsidRDefault="00B92FF9">
      <w:pPr>
        <w:jc w:val="left"/>
      </w:pPr>
      <w:r>
        <w:t>Je souhaite remercier é</w:t>
      </w:r>
      <w:r w:rsidR="00515973">
        <w:t>galement Maxime FERNANDEZ et Alexandre MARTINI pour le soutien qu’ils m’ont accordé dans mes démarches de recherche de stage de fin d’études.</w:t>
      </w:r>
    </w:p>
    <w:p w:rsidR="00E62345" w:rsidRDefault="00F37E8E">
      <w:pPr>
        <w:jc w:val="left"/>
      </w:pPr>
      <w:r>
        <w:t>Je voudrais également remercier Thomas BERTHAUD, Paul DENNETIERE, Minh-Huy LE et Fatma SIAGH avec qui j’ai pu apprécier ce stage de fin d’études, du bon et du mauvais côté tout en gardant de très bons souvenirs durant le stage mais aussi pour ces liens forts que j’ai pu tisser avec ces personnes-là, ainsi que les autres stagiaires. Notamment Alexandre, Léo, Emmanuelle</w:t>
      </w:r>
      <w:r w:rsidR="00E62345">
        <w:t>, Benjamin, Risana et les autres équipes que j’apprécie tout autant !</w:t>
      </w:r>
    </w:p>
    <w:p w:rsidR="00E62345" w:rsidRDefault="00E62345">
      <w:pPr>
        <w:jc w:val="left"/>
      </w:pPr>
      <w:r>
        <w:t>Je remercie Julien BORDENEUVE pour son expertise, sa collaboration, son entraide et sa bonne humeur qu’il a su faire preuve auprès de tous les stagiaires.</w:t>
      </w:r>
    </w:p>
    <w:p w:rsidR="0010576A" w:rsidRDefault="00E62345">
      <w:pPr>
        <w:jc w:val="left"/>
        <w:rPr>
          <w:rFonts w:asciiTheme="majorHAnsi" w:eastAsiaTheme="majorEastAsia" w:hAnsiTheme="majorHAnsi" w:cstheme="majorBidi"/>
          <w:color w:val="007789" w:themeColor="accent1" w:themeShade="BF"/>
          <w:sz w:val="32"/>
        </w:rPr>
      </w:pPr>
      <w:r>
        <w:t>Je souhaite également remercier Marc BABIN pour m’avoir accompagné durant mes deux premières expériences professionnelles, pour m’avoir soutenu et encouragé ainsi que guider dans la rédaction de ce mémoire de fin d’études, choses sans lesquelles je n’aurais pas pu atteindre la fin de mon cursus à l’ESIEA et espérer devenir un futur ingénieur</w:t>
      </w:r>
      <w:r w:rsidR="009A60A0">
        <w:t>.</w:t>
      </w:r>
      <w:r w:rsidR="00B92FF9">
        <w:t xml:space="preserve"> </w:t>
      </w:r>
      <w:r w:rsidR="0010576A">
        <w:br w:type="page"/>
      </w:r>
    </w:p>
    <w:p w:rsidR="005C66CB" w:rsidRDefault="00276B99" w:rsidP="00AE2388">
      <w:pPr>
        <w:pStyle w:val="Titre1"/>
      </w:pPr>
      <w:bookmarkStart w:id="1" w:name="_Toc490861376"/>
      <w:r>
        <w:lastRenderedPageBreak/>
        <w:t>Résumé</w:t>
      </w:r>
      <w:r w:rsidR="00AB6721">
        <w:t xml:space="preserve"> analytique</w:t>
      </w:r>
      <w:bookmarkEnd w:id="1"/>
    </w:p>
    <w:p w:rsidR="003B35FD" w:rsidRDefault="00A02992">
      <w:r>
        <w:tab/>
        <w:t>L’acquisition de nouvelles connaissances augmente en difficulté en rapport avec la complexit</w:t>
      </w:r>
      <w:r w:rsidR="00670A96">
        <w:t xml:space="preserve">é des thèmes et sujets abordés. </w:t>
      </w:r>
      <w:r>
        <w:t>Plusieurs facteurs rentrent en compte dans la capacité d’une personne à assimiler des informations : la concentration, la mémorisation, l’implication et l’intérêt porté sur un sujet ainsi que la qualité de l’enseignement ou de la transmission de l’</w:t>
      </w:r>
      <w:r w:rsidR="003B35FD">
        <w:t xml:space="preserve">information ont un impact sur notre </w:t>
      </w:r>
      <w:r>
        <w:t xml:space="preserve">aptitude à </w:t>
      </w:r>
      <w:r w:rsidR="003B35FD">
        <w:t>retransmettre exactement ce que l’on nous a appris</w:t>
      </w:r>
      <w:r w:rsidR="00670A96">
        <w:t xml:space="preserve">, d’une manière orale ou écrite. </w:t>
      </w:r>
      <w:r w:rsidR="003B35FD">
        <w:t xml:space="preserve">A un certain degré, certaines personnes peuvent suivre une formation </w:t>
      </w:r>
      <w:r w:rsidR="008750B3">
        <w:t>tandis que</w:t>
      </w:r>
      <w:r w:rsidR="003B35FD">
        <w:t xml:space="preserve"> d’autres vont avoir plus de difficultés à mettre en pratique leurs nouvelle</w:t>
      </w:r>
      <w:r w:rsidR="008750B3">
        <w:t>s</w:t>
      </w:r>
      <w:r w:rsidR="003B35FD">
        <w:t xml:space="preserve"> expérience</w:t>
      </w:r>
      <w:r w:rsidR="008750B3">
        <w:t>s</w:t>
      </w:r>
      <w:r w:rsidR="003B35FD">
        <w:t xml:space="preserve"> acquise</w:t>
      </w:r>
      <w:r w:rsidR="008750B3">
        <w:t>s</w:t>
      </w:r>
      <w:r w:rsidR="003B35FD">
        <w:t>.</w:t>
      </w:r>
    </w:p>
    <w:p w:rsidR="00D111F4" w:rsidRDefault="003B35FD" w:rsidP="003B35FD">
      <w:pPr>
        <w:ind w:firstLine="720"/>
      </w:pPr>
      <w:r>
        <w:t>Portant un intérêt au domaine de l’éducation et</w:t>
      </w:r>
      <w:r w:rsidR="008750B3">
        <w:t xml:space="preserve"> de</w:t>
      </w:r>
      <w:r>
        <w:t xml:space="preserve"> l’apprentissage, je me suis intéressé à l’étude des « Serious Game</w:t>
      </w:r>
      <w:r w:rsidR="008750B3">
        <w:t>s</w:t>
      </w:r>
      <w:r>
        <w:t> » qui s’appliquent à différents niveaux dont l’école, les études supérieures ainsi qu’en entreprise ou sur des problématiques plus spécifiques tel</w:t>
      </w:r>
      <w:r w:rsidR="008750B3">
        <w:t>le</w:t>
      </w:r>
      <w:r>
        <w:t>s qu’une reconstitution d’</w:t>
      </w:r>
      <w:r w:rsidR="00D111F4">
        <w:t>une scène de guerre.</w:t>
      </w:r>
    </w:p>
    <w:p w:rsidR="00D111F4" w:rsidRDefault="003B35FD" w:rsidP="003B35FD">
      <w:pPr>
        <w:ind w:firstLine="720"/>
      </w:pPr>
      <w:r>
        <w:t>J’ai donc choisi le projet I-Learning qui a pour objectif de développer une</w:t>
      </w:r>
      <w:r w:rsidR="00D111F4">
        <w:t xml:space="preserve"> plateforme Web qui comprend plusieurs types de formations sous forme de jeux ludiques</w:t>
      </w:r>
      <w:r w:rsidR="00004A82">
        <w:t xml:space="preserve"> et amusants</w:t>
      </w:r>
      <w:r w:rsidR="00D111F4">
        <w:t>, permettant aux collaborateurs de VISEO Technologies de monter en compétences et de leur assurer un suivi de meilleure qualité.</w:t>
      </w:r>
    </w:p>
    <w:p w:rsidR="00D111F4" w:rsidRDefault="00D111F4" w:rsidP="003B35FD">
      <w:pPr>
        <w:ind w:firstLine="720"/>
      </w:pPr>
      <w:r>
        <w:t xml:space="preserve">A travers ce stage, </w:t>
      </w:r>
      <w:r w:rsidR="00405F91">
        <w:t>nous avons</w:t>
      </w:r>
      <w:r>
        <w:t xml:space="preserve"> cherché à mettre en place une application Web reposant uniquement sur le JavaScript et le SVG, à travers les méthodes agiles</w:t>
      </w:r>
      <w:r w:rsidR="005536B9">
        <w:t>, dans une équipe composée d’autres stagiaires</w:t>
      </w:r>
      <w:r>
        <w:t>, tout en faisant preuve d’un code de qualité, présentant un taux de couverture de code élevé ainsi qu’un code auto-documenté.</w:t>
      </w:r>
    </w:p>
    <w:p w:rsidR="005C66CB" w:rsidRDefault="00095C78" w:rsidP="003B35FD">
      <w:pPr>
        <w:ind w:firstLine="720"/>
        <w:rPr>
          <w:rFonts w:asciiTheme="majorHAnsi" w:eastAsiaTheme="majorEastAsia" w:hAnsiTheme="majorHAnsi" w:cstheme="majorBidi"/>
          <w:color w:val="007789" w:themeColor="accent1" w:themeShade="BF"/>
          <w:sz w:val="32"/>
        </w:rPr>
      </w:pPr>
      <w:r>
        <w:t>Grâce à</w:t>
      </w:r>
      <w:r w:rsidR="008F7339">
        <w:t xml:space="preserve"> mes recherches et notre projet, nous avons démontré qu’une plateforme de « Serious Games » en SVG était une solution interactive, innovante, offrant des possibilités d’évolution et apportant de la valeur ajoutée à la fois pour VISEO Technologies et ses collaborateurs</w:t>
      </w:r>
      <w:r w:rsidR="001232EC">
        <w:t>. Le développement d’un projet comme celui-ci nous a également permis de progresser, de développer nos compétences humaines et techniques et de faire face à des problématiques que tout ingénieur peut rencontrer, tout en ayant une liberté sur les décisions à prendre pour la réalisation de cette application.</w:t>
      </w:r>
      <w:r w:rsidR="005C66CB">
        <w:br w:type="page"/>
      </w:r>
    </w:p>
    <w:p w:rsidR="00276B99" w:rsidRPr="00C6381F" w:rsidRDefault="005C66CB" w:rsidP="00AE2388">
      <w:pPr>
        <w:pStyle w:val="Titre1"/>
        <w:rPr>
          <w:lang w:val="en-GB"/>
        </w:rPr>
      </w:pPr>
      <w:bookmarkStart w:id="2" w:name="_Toc490861377"/>
      <w:r w:rsidRPr="00C6381F">
        <w:rPr>
          <w:lang w:val="en-GB"/>
        </w:rPr>
        <w:lastRenderedPageBreak/>
        <w:t>Executive summary</w:t>
      </w:r>
      <w:bookmarkEnd w:id="2"/>
    </w:p>
    <w:p w:rsidR="00C12480" w:rsidRPr="009E0053" w:rsidRDefault="00620D0E" w:rsidP="00670A96">
      <w:pPr>
        <w:rPr>
          <w:lang w:val="en-GB"/>
        </w:rPr>
      </w:pPr>
      <w:r w:rsidRPr="00C6381F">
        <w:rPr>
          <w:lang w:val="en-GB"/>
        </w:rPr>
        <w:tab/>
      </w:r>
      <w:r w:rsidRPr="009E0053">
        <w:rPr>
          <w:lang w:val="en-GB"/>
        </w:rPr>
        <w:t>It gets more and more difficult to acquire knowl</w:t>
      </w:r>
      <w:r w:rsidR="00200A24" w:rsidRPr="009E0053">
        <w:rPr>
          <w:lang w:val="en-GB"/>
        </w:rPr>
        <w:t xml:space="preserve">edge when the topics are </w:t>
      </w:r>
      <w:r w:rsidR="00F95D28" w:rsidRPr="009E0053">
        <w:rPr>
          <w:lang w:val="en-GB"/>
        </w:rPr>
        <w:t>elaborate</w:t>
      </w:r>
      <w:r w:rsidR="00200A24" w:rsidRPr="009E0053">
        <w:rPr>
          <w:lang w:val="en-GB"/>
        </w:rPr>
        <w:t>.</w:t>
      </w:r>
      <w:r w:rsidR="00200A24" w:rsidRPr="009E0053">
        <w:rPr>
          <w:lang w:val="en-GB"/>
        </w:rPr>
        <w:br/>
        <w:t>When someone tries to integrate</w:t>
      </w:r>
      <w:r w:rsidR="00F95D28" w:rsidRPr="009E0053">
        <w:rPr>
          <w:lang w:val="en-GB"/>
        </w:rPr>
        <w:t xml:space="preserve"> information, how successful he/ she is depends on many assumptions </w:t>
      </w:r>
      <w:r w:rsidR="008750B3">
        <w:rPr>
          <w:lang w:val="en-GB"/>
        </w:rPr>
        <w:t>such as his/ her</w:t>
      </w:r>
      <w:r w:rsidR="00F95D28" w:rsidRPr="009E0053">
        <w:rPr>
          <w:lang w:val="en-GB"/>
        </w:rPr>
        <w:t xml:space="preserve"> </w:t>
      </w:r>
      <w:r w:rsidR="008750B3">
        <w:rPr>
          <w:lang w:val="en-GB"/>
        </w:rPr>
        <w:t>level of concentration, if your memory is good, how much you are involved and interested in this subject a</w:t>
      </w:r>
      <w:r w:rsidR="00F95D28" w:rsidRPr="009E0053">
        <w:rPr>
          <w:lang w:val="en-GB"/>
        </w:rPr>
        <w:t>s well as t</w:t>
      </w:r>
      <w:r w:rsidR="00593904" w:rsidRPr="009E0053">
        <w:rPr>
          <w:lang w:val="en-GB"/>
        </w:rPr>
        <w:t xml:space="preserve">he quality of the teachings </w:t>
      </w:r>
      <w:r w:rsidR="008750B3">
        <w:rPr>
          <w:lang w:val="en-GB"/>
        </w:rPr>
        <w:t>and how well you transmit the knowledge is important.</w:t>
      </w:r>
      <w:r w:rsidR="00670A96" w:rsidRPr="009E0053">
        <w:rPr>
          <w:lang w:val="en-GB"/>
        </w:rPr>
        <w:t xml:space="preserve"> </w:t>
      </w:r>
      <w:r w:rsidR="008750B3">
        <w:rPr>
          <w:lang w:val="en-GB"/>
        </w:rPr>
        <w:t>It is</w:t>
      </w:r>
      <w:r w:rsidR="00593904" w:rsidRPr="009E0053">
        <w:rPr>
          <w:lang w:val="en-GB"/>
        </w:rPr>
        <w:t xml:space="preserve"> not over </w:t>
      </w:r>
      <w:r w:rsidR="002B31C7" w:rsidRPr="009E0053">
        <w:rPr>
          <w:lang w:val="en-GB"/>
        </w:rPr>
        <w:t>yet:</w:t>
      </w:r>
      <w:r w:rsidR="00593904" w:rsidRPr="009E0053">
        <w:rPr>
          <w:lang w:val="en-GB"/>
        </w:rPr>
        <w:t xml:space="preserve"> you need to be able to forward the information you gained in </w:t>
      </w:r>
      <w:r w:rsidR="00861A03">
        <w:rPr>
          <w:lang w:val="en-GB"/>
        </w:rPr>
        <w:t>every possible way, either</w:t>
      </w:r>
      <w:r w:rsidR="00593904" w:rsidRPr="009E0053">
        <w:rPr>
          <w:lang w:val="en-GB"/>
        </w:rPr>
        <w:t xml:space="preserve"> by writing or stating it.</w:t>
      </w:r>
      <w:r w:rsidR="00670A96" w:rsidRPr="009E0053">
        <w:rPr>
          <w:lang w:val="en-GB"/>
        </w:rPr>
        <w:t xml:space="preserve"> </w:t>
      </w:r>
      <w:r w:rsidR="00C12480" w:rsidRPr="009E0053">
        <w:rPr>
          <w:lang w:val="en-GB"/>
        </w:rPr>
        <w:t xml:space="preserve">To some extent, some people can follow a training </w:t>
      </w:r>
      <w:r w:rsidR="008750B3">
        <w:rPr>
          <w:lang w:val="en-GB"/>
        </w:rPr>
        <w:t>while</w:t>
      </w:r>
      <w:r w:rsidR="00C12480" w:rsidRPr="009E0053">
        <w:rPr>
          <w:lang w:val="en-GB"/>
        </w:rPr>
        <w:t xml:space="preserve"> others would struggle to reveal their new understanding.</w:t>
      </w:r>
    </w:p>
    <w:p w:rsidR="00AA34F0" w:rsidRPr="009E0053" w:rsidRDefault="00C12480">
      <w:pPr>
        <w:rPr>
          <w:lang w:val="en-GB"/>
        </w:rPr>
      </w:pPr>
      <w:r w:rsidRPr="009E0053">
        <w:rPr>
          <w:lang w:val="en-GB"/>
        </w:rPr>
        <w:tab/>
        <w:t xml:space="preserve">Since I care about teaching and learning, </w:t>
      </w:r>
      <w:r w:rsidR="00AA34F0" w:rsidRPr="009E0053">
        <w:rPr>
          <w:lang w:val="en-GB"/>
        </w:rPr>
        <w:t xml:space="preserve">I chose to study Serious </w:t>
      </w:r>
      <w:r w:rsidR="005610C9">
        <w:rPr>
          <w:lang w:val="en-GB"/>
        </w:rPr>
        <w:t>G</w:t>
      </w:r>
      <w:r w:rsidR="00AA34F0" w:rsidRPr="009E0053">
        <w:rPr>
          <w:lang w:val="en-GB"/>
        </w:rPr>
        <w:t>ames which can be found in different kinds of domains such as school, university education as well as companies</w:t>
      </w:r>
      <w:r w:rsidRPr="009E0053">
        <w:rPr>
          <w:lang w:val="en-GB"/>
        </w:rPr>
        <w:t xml:space="preserve"> </w:t>
      </w:r>
      <w:r w:rsidR="00AA34F0" w:rsidRPr="009E0053">
        <w:rPr>
          <w:lang w:val="en-GB"/>
        </w:rPr>
        <w:t xml:space="preserve">or delicate issues where you </w:t>
      </w:r>
      <w:r w:rsidR="002B31C7" w:rsidRPr="009E0053">
        <w:rPr>
          <w:lang w:val="en-GB"/>
        </w:rPr>
        <w:t>should</w:t>
      </w:r>
      <w:r w:rsidR="00AA34F0" w:rsidRPr="009E0053">
        <w:rPr>
          <w:lang w:val="en-GB"/>
        </w:rPr>
        <w:t xml:space="preserve"> restage a fake war zone.</w:t>
      </w:r>
    </w:p>
    <w:p w:rsidR="00086E43" w:rsidRDefault="007804F1">
      <w:pPr>
        <w:rPr>
          <w:lang w:val="en-GB"/>
        </w:rPr>
      </w:pPr>
      <w:r>
        <w:rPr>
          <w:lang w:val="en-GB"/>
        </w:rPr>
        <w:tab/>
        <w:t>This explains why I chose the I-Learning Project</w:t>
      </w:r>
      <w:r w:rsidR="002B31C7" w:rsidRPr="009E0053">
        <w:rPr>
          <w:lang w:val="en-GB"/>
        </w:rPr>
        <w:t>:</w:t>
      </w:r>
      <w:r w:rsidR="00AA34F0" w:rsidRPr="009E0053">
        <w:rPr>
          <w:lang w:val="en-GB"/>
        </w:rPr>
        <w:t xml:space="preserve"> our goal is to set up a web platform containing many types of training </w:t>
      </w:r>
      <w:r w:rsidR="00624D3C" w:rsidRPr="009E0053">
        <w:rPr>
          <w:lang w:val="en-GB"/>
        </w:rPr>
        <w:t>courses</w:t>
      </w:r>
      <w:r w:rsidR="002B31C7">
        <w:rPr>
          <w:lang w:val="en-GB"/>
        </w:rPr>
        <w:t xml:space="preserve"> where you can enjoy solving these riddles as they tend to entertain you more than a boring lesson. </w:t>
      </w:r>
      <w:r>
        <w:rPr>
          <w:lang w:val="en-GB"/>
        </w:rPr>
        <w:t>In this way</w:t>
      </w:r>
      <w:r w:rsidR="002B31C7">
        <w:rPr>
          <w:lang w:val="en-GB"/>
        </w:rPr>
        <w:t>, VISEO Technologies</w:t>
      </w:r>
      <w:r w:rsidR="00086E43">
        <w:rPr>
          <w:lang w:val="en-GB"/>
        </w:rPr>
        <w:t xml:space="preserve"> gives his associates new opportunities to improve their skills including professional support and better monitoring for their wellbeing.</w:t>
      </w:r>
    </w:p>
    <w:p w:rsidR="005536B9" w:rsidRDefault="002B31C7">
      <w:pPr>
        <w:rPr>
          <w:lang w:val="en-GB"/>
        </w:rPr>
      </w:pPr>
      <w:r>
        <w:rPr>
          <w:lang w:val="en-GB"/>
        </w:rPr>
        <w:t xml:space="preserve"> </w:t>
      </w:r>
      <w:r w:rsidR="00086E43">
        <w:rPr>
          <w:lang w:val="en-GB"/>
        </w:rPr>
        <w:tab/>
      </w:r>
      <w:r w:rsidR="005536B9">
        <w:rPr>
          <w:lang w:val="en-GB"/>
        </w:rPr>
        <w:t>During this</w:t>
      </w:r>
      <w:r w:rsidR="00086E43">
        <w:rPr>
          <w:lang w:val="en-GB"/>
        </w:rPr>
        <w:t xml:space="preserve"> internship, </w:t>
      </w:r>
      <w:r w:rsidR="008F7339">
        <w:rPr>
          <w:lang w:val="en-GB"/>
        </w:rPr>
        <w:t>we</w:t>
      </w:r>
      <w:r w:rsidR="00086E43">
        <w:rPr>
          <w:lang w:val="en-GB"/>
        </w:rPr>
        <w:t xml:space="preserve"> tried to establish </w:t>
      </w:r>
      <w:r w:rsidR="005536B9">
        <w:rPr>
          <w:lang w:val="en-GB"/>
        </w:rPr>
        <w:t>a Web application based only on JavaScript and SVG, using Agile movement, cooperating with other interns in the same team while enhancing the way we develop our programming code: better quality, high code coverage and well-documented.</w:t>
      </w:r>
    </w:p>
    <w:p w:rsidR="00276B99" w:rsidRPr="000956E4" w:rsidRDefault="005536B9" w:rsidP="000956E4">
      <w:pPr>
        <w:rPr>
          <w:lang w:val="en-GB"/>
        </w:rPr>
      </w:pPr>
      <w:r>
        <w:rPr>
          <w:lang w:val="en-GB"/>
        </w:rPr>
        <w:tab/>
      </w:r>
      <w:r w:rsidR="000956E4">
        <w:rPr>
          <w:lang w:val="en-GB"/>
        </w:rPr>
        <w:t>Through my research and our teamwork, we proved that a Serious Game platform based on SVG is an interactive, innovative solution, it still can be improved and brings added value to the company VISEO Technologies and its employees. Developing this project helped us make our interpersonal and technical skills better and to solve issues which every engineer might encounter while being free to make decisions about how do we achieve our goals for the project.</w:t>
      </w:r>
      <w:r w:rsidR="00276B99" w:rsidRPr="005B0F93">
        <w:rPr>
          <w:lang w:val="en-GB"/>
        </w:rPr>
        <w:br w:type="page"/>
      </w:r>
    </w:p>
    <w:p w:rsidR="0030730B" w:rsidRDefault="0030730B" w:rsidP="00800306">
      <w:pPr>
        <w:pStyle w:val="Titre1"/>
        <w:numPr>
          <w:ilvl w:val="0"/>
          <w:numId w:val="17"/>
        </w:numPr>
      </w:pPr>
      <w:bookmarkStart w:id="3" w:name="_Toc490861378"/>
      <w:r>
        <w:lastRenderedPageBreak/>
        <w:t>Introduction</w:t>
      </w:r>
      <w:bookmarkEnd w:id="3"/>
    </w:p>
    <w:p w:rsidR="008E4BDE" w:rsidRDefault="00EB5252" w:rsidP="00EB5252">
      <w:r>
        <w:tab/>
        <w:t xml:space="preserve">Pour conclure le cycle d’ingénieur à l’ESIEA, </w:t>
      </w:r>
      <w:r w:rsidR="00752689">
        <w:t>il nous est requis d’effectuer un stage de fin d’études d’une durée de six mois</w:t>
      </w:r>
      <w:r w:rsidR="00A55DC3">
        <w:t>, non seulement pour la préparation à la vie active mais également pour mettre en pratique les connaissances acquises tout le long du cursus d’ingénieur, enrichir ses expériences professionnelles, ses capacités techniques et personnelles</w:t>
      </w:r>
      <w:r w:rsidR="00236A1C">
        <w:t>, dans un environnement qui se prête au métier d’ingénieur.</w:t>
      </w:r>
    </w:p>
    <w:p w:rsidR="00BC5D08" w:rsidRDefault="008E4BDE" w:rsidP="001866A9">
      <w:pPr>
        <w:ind w:firstLine="720"/>
      </w:pPr>
      <w:r>
        <w:t xml:space="preserve">J’ai choisi </w:t>
      </w:r>
      <w:r w:rsidR="00FA54E7">
        <w:t xml:space="preserve">VISEO </w:t>
      </w:r>
      <w:r>
        <w:t xml:space="preserve">Technologies, une société de conseil et de services numériques, pour effectuer mon stage de fin d’études : d’une part, cette première expérience dans une entreprise de services du numérique est un tremplin </w:t>
      </w:r>
      <w:r w:rsidR="00D85C4F">
        <w:t xml:space="preserve">pour mon orientation professionnelle et d’autre part, </w:t>
      </w:r>
      <w:r w:rsidR="006D2615">
        <w:t>elle me permet de devenir pertinent sur le marché du travail actuel car les technologies que j’aborde au sein de mon projet sont en rapport avec les besoins du marché.</w:t>
      </w:r>
    </w:p>
    <w:p w:rsidR="00BA1C23" w:rsidRDefault="000D7009" w:rsidP="00EB5252">
      <w:r>
        <w:tab/>
        <w:t xml:space="preserve">Ma mission au sein de </w:t>
      </w:r>
      <w:r w:rsidR="00FA54E7">
        <w:t xml:space="preserve">VISEO </w:t>
      </w:r>
      <w:r>
        <w:t>Technologies s’est concentrée principalement autour d’un projet interne</w:t>
      </w:r>
      <w:r w:rsidR="00122E34">
        <w:t xml:space="preserve"> dans les technologies du Web, avec des ateliers et formations ponctuelles pour me former avec l’environnement technique qui entoure le projet.</w:t>
      </w:r>
    </w:p>
    <w:p w:rsidR="00670A96" w:rsidRDefault="00A730AF" w:rsidP="00EB5252">
      <w:r>
        <w:tab/>
      </w:r>
      <w:r w:rsidR="008F1310">
        <w:t>Dans ce mémoire, je détaillerai le contour de mon projet en parlant de l’entreprise d’accueil dans un premier temps, ensuite j’aborderai les différents objectifs fixés pour le sujet que j’ai eu la chance de choisir parmi d’autres, ainsi que les intérêts de l’entreprise dans la réalisation de ce projet</w:t>
      </w:r>
      <w:r w:rsidR="00305BAE">
        <w:t>.</w:t>
      </w:r>
    </w:p>
    <w:p w:rsidR="00A730AF" w:rsidRDefault="00305BAE" w:rsidP="00670A96">
      <w:pPr>
        <w:ind w:firstLine="360"/>
      </w:pPr>
      <w:r>
        <w:t xml:space="preserve">Enfin, je présenterai mon sujet d’études </w:t>
      </w:r>
      <w:r w:rsidR="00BF32A7">
        <w:t>sur</w:t>
      </w:r>
      <w:r w:rsidR="002D0E13">
        <w:t xml:space="preserve"> le « Serious Game »</w:t>
      </w:r>
      <w:r w:rsidR="00405F91">
        <w:t xml:space="preserve"> en </w:t>
      </w:r>
      <w:r w:rsidR="002236E4">
        <w:t xml:space="preserve">cherchant à résoudre la problématique suivante : </w:t>
      </w:r>
      <w:r w:rsidR="002236E4" w:rsidRPr="002F3ABD">
        <w:rPr>
          <w:u w:val="single"/>
        </w:rPr>
        <w:t>comment développer une application Web de « Serious Games » capable d’évoluer, d’innover et d’apporter une solution de formation à forte valeur ajoutée pour les collaborateurs de VISEO Technologies, tout en suscitant de l’intérêt et de l’amusement ?</w:t>
      </w:r>
    </w:p>
    <w:p w:rsidR="0030730B" w:rsidRPr="00723F3E" w:rsidRDefault="0030730B" w:rsidP="002F3ABD">
      <w:r>
        <w:br w:type="page"/>
      </w:r>
    </w:p>
    <w:p w:rsidR="005C66CB" w:rsidRDefault="005C66CB" w:rsidP="00E02D60">
      <w:pPr>
        <w:pStyle w:val="Titre2"/>
        <w:numPr>
          <w:ilvl w:val="0"/>
          <w:numId w:val="18"/>
        </w:numPr>
      </w:pPr>
      <w:bookmarkStart w:id="4" w:name="_Toc490861379"/>
      <w:r>
        <w:lastRenderedPageBreak/>
        <w:t>Entreprise d’accueil</w:t>
      </w:r>
      <w:bookmarkEnd w:id="4"/>
    </w:p>
    <w:p w:rsidR="00FB5AB7" w:rsidRDefault="00FB5AB7">
      <w:r>
        <w:tab/>
        <w:t>VISEO est une société de conseil et de services, créé</w:t>
      </w:r>
      <w:r w:rsidR="00E26228">
        <w:t>e</w:t>
      </w:r>
      <w:r>
        <w:t xml:space="preserve"> en 1999</w:t>
      </w:r>
      <w:r w:rsidR="00E26228">
        <w:t xml:space="preserve"> </w:t>
      </w:r>
      <w:r w:rsidR="00E26228" w:rsidRPr="00E26228">
        <w:t>par Olivier Dhonte et Éric Perrier</w:t>
      </w:r>
      <w:r w:rsidR="004420AF">
        <w:t xml:space="preserve"> qui est présente à l’international, notamment en Europe, en Asie, au Maroc, aux Etats-Unis et en Australie.</w:t>
      </w:r>
    </w:p>
    <w:p w:rsidR="00AA1A7E" w:rsidRDefault="00AA1A7E">
      <w:r>
        <w:tab/>
        <w:t xml:space="preserve">L’entreprise n’a cessé de croître </w:t>
      </w:r>
      <w:r w:rsidR="001165ED">
        <w:t>au fil des anné</w:t>
      </w:r>
      <w:r w:rsidR="006C34D2">
        <w:t>es en procédant par acquisitions, dans l’objectif de répondre à des problématiques diverses, d’être capable d’accompagner ses clients dans leur transition numérique en étant présent à travers de nombreux secteurs d’activités</w:t>
      </w:r>
      <w:r w:rsidR="001957AE">
        <w:t xml:space="preserve"> comme la finance et les assurances</w:t>
      </w:r>
      <w:r w:rsidR="00A52D0B">
        <w:t xml:space="preserve"> (</w:t>
      </w:r>
      <w:r w:rsidR="00A52D0B" w:rsidRPr="00901F79">
        <w:rPr>
          <w:b/>
        </w:rPr>
        <w:t>Allianz</w:t>
      </w:r>
      <w:r w:rsidR="00A52D0B">
        <w:t>), l’industrie (</w:t>
      </w:r>
      <w:r w:rsidR="00A52D0B" w:rsidRPr="00901F79">
        <w:rPr>
          <w:b/>
        </w:rPr>
        <w:t>PSA Peugeot Citroën</w:t>
      </w:r>
      <w:r w:rsidR="00A52D0B">
        <w:t>)</w:t>
      </w:r>
      <w:r w:rsidR="00BE71D2">
        <w:t>, l’énergie (</w:t>
      </w:r>
      <w:r w:rsidR="00BE71D2" w:rsidRPr="00901F79">
        <w:rPr>
          <w:b/>
        </w:rPr>
        <w:t>Intent Technologies</w:t>
      </w:r>
      <w:r w:rsidR="00BE71D2">
        <w:t>), le transport et le tourisme (</w:t>
      </w:r>
      <w:r w:rsidR="00BE71D2" w:rsidRPr="00901F79">
        <w:rPr>
          <w:b/>
        </w:rPr>
        <w:t>Voyages SNCF</w:t>
      </w:r>
      <w:r w:rsidR="00BE71D2">
        <w:t>).</w:t>
      </w:r>
    </w:p>
    <w:p w:rsidR="00AA1A7E" w:rsidRDefault="00AA1A7E" w:rsidP="00AA1A7E">
      <w:pPr>
        <w:keepNext/>
      </w:pPr>
      <w:r>
        <w:rPr>
          <w:noProof/>
          <w:lang w:eastAsia="fr-FR"/>
        </w:rPr>
        <w:drawing>
          <wp:inline distT="0" distB="0" distL="0" distR="0">
            <wp:extent cx="5274310" cy="3001645"/>
            <wp:effectExtent l="76200" t="38100" r="78740" b="122555"/>
            <wp:docPr id="2" name="Image 2">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a:hlinkClick r:id="rId10"/>
                    </pic:cNvPr>
                    <pic:cNvPicPr/>
                  </pic:nvPicPr>
                  <pic:blipFill>
                    <a:blip r:embed="rId11">
                      <a:extLst>
                        <a:ext uri="{28A0092B-C50C-407E-A947-70E740481C1C}">
                          <a14:useLocalDpi xmlns:a14="http://schemas.microsoft.com/office/drawing/2010/main" val="0"/>
                        </a:ext>
                      </a:extLst>
                    </a:blip>
                    <a:stretch>
                      <a:fillRect/>
                    </a:stretch>
                  </pic:blipFill>
                  <pic:spPr>
                    <a:xfrm>
                      <a:off x="0" y="0"/>
                      <a:ext cx="5274310" cy="3001645"/>
                    </a:xfrm>
                    <a:prstGeom prst="rect">
                      <a:avLst/>
                    </a:prstGeom>
                    <a:ln>
                      <a:solidFill>
                        <a:schemeClr val="tx1"/>
                      </a:solidFill>
                    </a:ln>
                    <a:effectLst>
                      <a:outerShdw blurRad="50800" dist="38100" dir="5400000" algn="t" rotWithShape="0">
                        <a:prstClr val="black">
                          <a:alpha val="40000"/>
                        </a:prstClr>
                      </a:outerShdw>
                    </a:effectLst>
                  </pic:spPr>
                </pic:pic>
              </a:graphicData>
            </a:graphic>
          </wp:inline>
        </w:drawing>
      </w:r>
    </w:p>
    <w:p w:rsidR="00AA1A7E" w:rsidRDefault="00AA1A7E" w:rsidP="00151B72">
      <w:pPr>
        <w:pStyle w:val="Lgende"/>
      </w:pPr>
      <w:r>
        <w:t xml:space="preserve">Figure </w:t>
      </w:r>
      <w:fldSimple w:instr=" SEQ Figure \* ARABIC ">
        <w:r w:rsidR="00762C33">
          <w:rPr>
            <w:noProof/>
          </w:rPr>
          <w:t>1</w:t>
        </w:r>
      </w:fldSimple>
      <w:r>
        <w:t xml:space="preserve"> – Evolution du </w:t>
      </w:r>
      <w:r w:rsidR="00717000">
        <w:t>groupe VISEO depuis sa création</w:t>
      </w:r>
    </w:p>
    <w:p w:rsidR="000077F4" w:rsidRDefault="000077F4" w:rsidP="00AA1A7E">
      <w:r>
        <w:tab/>
        <w:t xml:space="preserve">VISEO </w:t>
      </w:r>
      <w:r w:rsidR="00A93B6F">
        <w:t xml:space="preserve">se distingue des autres sociétés de services du numérique en intégrant les </w:t>
      </w:r>
      <w:r w:rsidR="00A93B6F" w:rsidRPr="00901F79">
        <w:rPr>
          <w:b/>
        </w:rPr>
        <w:t>méthodes agiles</w:t>
      </w:r>
      <w:r w:rsidR="00A93B6F">
        <w:t xml:space="preserve"> pour l’organisation et la gestion de ses projets</w:t>
      </w:r>
      <w:r w:rsidR="002467E5">
        <w:t> : cela permet notamment</w:t>
      </w:r>
      <w:r w:rsidR="0095427E">
        <w:t xml:space="preserve"> de</w:t>
      </w:r>
      <w:r w:rsidR="00702D6D">
        <w:t xml:space="preserve"> s</w:t>
      </w:r>
      <w:r w:rsidR="00E011E6">
        <w:t>e coordonner avec les clients sur leurs attentes du projet</w:t>
      </w:r>
      <w:r w:rsidR="006D2435">
        <w:t>, itérer</w:t>
      </w:r>
      <w:r w:rsidR="002D2216">
        <w:t xml:space="preserve"> sur un produit fonctionnel auquel se rajoute les nouvelles fonctionnalités du projet en lien avec ce que le client espère obtenir, </w:t>
      </w:r>
      <w:r w:rsidR="00333A9C">
        <w:t>permettre à l’équipe de développement de monter en compétences sur les technologies requises à la conception du projet selon les tâches à réaliser et enfin, lorsque l’itération est terminée, le client et l’équipe de projet agile se mettent d’accord sur ce qui a été fait, ce qui doit être rectifié et sur les nouvelles caractéristiques du projet à implémenter lors de la prochaine itération.</w:t>
      </w:r>
      <w:r w:rsidR="009A0445">
        <w:br/>
        <w:t xml:space="preserve">Elle met notamment la </w:t>
      </w:r>
      <w:r w:rsidR="009A0445" w:rsidRPr="009A0445">
        <w:rPr>
          <w:b/>
        </w:rPr>
        <w:t>collaboration</w:t>
      </w:r>
      <w:r w:rsidR="009A0445">
        <w:t xml:space="preserve"> et la </w:t>
      </w:r>
      <w:r w:rsidR="009A0445" w:rsidRPr="009A0445">
        <w:rPr>
          <w:b/>
        </w:rPr>
        <w:t>qualité</w:t>
      </w:r>
      <w:r w:rsidR="009A0445">
        <w:t xml:space="preserve"> au centre de l’engagement.</w:t>
      </w:r>
    </w:p>
    <w:p w:rsidR="005D2FD3" w:rsidRDefault="00D03A9D" w:rsidP="00AA1A7E">
      <w:r>
        <w:rPr>
          <w:noProof/>
          <w:lang w:eastAsia="fr-FR"/>
        </w:rPr>
        <w:lastRenderedPageBreak/>
        <mc:AlternateContent>
          <mc:Choice Requires="wps">
            <w:drawing>
              <wp:anchor distT="0" distB="0" distL="114300" distR="114300" simplePos="0" relativeHeight="251661312" behindDoc="0" locked="0" layoutInCell="1" allowOverlap="1" wp14:anchorId="648D8419" wp14:editId="2411A55A">
                <wp:simplePos x="0" y="0"/>
                <wp:positionH relativeFrom="column">
                  <wp:posOffset>-588645</wp:posOffset>
                </wp:positionH>
                <wp:positionV relativeFrom="paragraph">
                  <wp:posOffset>3354705</wp:posOffset>
                </wp:positionV>
                <wp:extent cx="3836035" cy="635"/>
                <wp:effectExtent l="0" t="0" r="0" b="0"/>
                <wp:wrapSquare wrapText="bothSides"/>
                <wp:docPr id="15" name="Zone de texte 15"/>
                <wp:cNvGraphicFramePr/>
                <a:graphic xmlns:a="http://schemas.openxmlformats.org/drawingml/2006/main">
                  <a:graphicData uri="http://schemas.microsoft.com/office/word/2010/wordprocessingShape">
                    <wps:wsp>
                      <wps:cNvSpPr txBox="1"/>
                      <wps:spPr>
                        <a:xfrm>
                          <a:off x="0" y="0"/>
                          <a:ext cx="3836035" cy="635"/>
                        </a:xfrm>
                        <a:prstGeom prst="rect">
                          <a:avLst/>
                        </a:prstGeom>
                        <a:solidFill>
                          <a:prstClr val="white"/>
                        </a:solidFill>
                        <a:ln>
                          <a:noFill/>
                        </a:ln>
                      </wps:spPr>
                      <wps:txbx>
                        <w:txbxContent>
                          <w:p w:rsidR="00943102" w:rsidRPr="00F8372B" w:rsidRDefault="00943102" w:rsidP="00151B72">
                            <w:pPr>
                              <w:pStyle w:val="Lgende"/>
                              <w:rPr>
                                <w:noProof/>
                                <w:color w:val="595959" w:themeColor="text1" w:themeTint="A6"/>
                              </w:rPr>
                            </w:pPr>
                            <w:r>
                              <w:t xml:space="preserve">Figure </w:t>
                            </w:r>
                            <w:fldSimple w:instr=" SEQ Figure \* ARABIC ">
                              <w:r w:rsidR="00762C33">
                                <w:rPr>
                                  <w:noProof/>
                                </w:rPr>
                                <w:t>2</w:t>
                              </w:r>
                            </w:fldSimple>
                            <w:r>
                              <w:t xml:space="preserve"> – Branches d’activité de VISEO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8D8419" id="_x0000_t202" coordsize="21600,21600" o:spt="202" path="m,l,21600r21600,l21600,xe">
                <v:stroke joinstyle="miter"/>
                <v:path gradientshapeok="t" o:connecttype="rect"/>
              </v:shapetype>
              <v:shape id="Zone de texte 15" o:spid="_x0000_s1026" type="#_x0000_t202" style="position:absolute;left:0;text-align:left;margin-left:-46.35pt;margin-top:264.15pt;width:302.0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" stroked="f">
                <v:textbox style="mso-fit-shape-to-text:t" inset="0,0,0,0">
                  <w:txbxContent>
                    <w:p w:rsidR="00943102" w:rsidRPr="00F8372B" w:rsidRDefault="00943102" w:rsidP="00151B72">
                      <w:pPr>
                        <w:pStyle w:val="Lgende"/>
                        <w:rPr>
                          <w:noProof/>
                          <w:color w:val="595959" w:themeColor="text1" w:themeTint="A6"/>
                        </w:rPr>
                      </w:pPr>
                      <w:r>
                        <w:t xml:space="preserve">Figure </w:t>
                      </w:r>
                      <w:fldSimple w:instr=" SEQ Figure \* ARABIC ">
                        <w:r w:rsidR="00762C33">
                          <w:rPr>
                            <w:noProof/>
                          </w:rPr>
                          <w:t>2</w:t>
                        </w:r>
                      </w:fldSimple>
                      <w:r>
                        <w:t xml:space="preserve"> – Branches d’activité de VISEO</w:t>
                      </w:r>
                    </w:p>
                  </w:txbxContent>
                </v:textbox>
                <w10:wrap type="square"/>
              </v:shape>
            </w:pict>
          </mc:Fallback>
        </mc:AlternateContent>
      </w:r>
      <w:r w:rsidR="009A0445">
        <w:rPr>
          <w:noProof/>
          <w:lang w:eastAsia="fr-FR"/>
        </w:rPr>
        <w:drawing>
          <wp:anchor distT="0" distB="0" distL="114300" distR="114300" simplePos="0" relativeHeight="251651072" behindDoc="1" locked="0" layoutInCell="1" allowOverlap="1">
            <wp:simplePos x="0" y="0"/>
            <wp:positionH relativeFrom="column">
              <wp:posOffset>-588645</wp:posOffset>
            </wp:positionH>
            <wp:positionV relativeFrom="paragraph">
              <wp:posOffset>125730</wp:posOffset>
            </wp:positionV>
            <wp:extent cx="3836035" cy="3171825"/>
            <wp:effectExtent l="76200" t="38100" r="69215" b="123825"/>
            <wp:wrapSquare wrapText="bothSides"/>
            <wp:docPr id="3" name="Image 3">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2"/>
                    </pic:cNvPr>
                    <pic:cNvPicPr/>
                  </pic:nvPicPr>
                  <pic:blipFill rotWithShape="1">
                    <a:blip r:embed="rId13">
                      <a:extLst>
                        <a:ext uri="{28A0092B-C50C-407E-A947-70E740481C1C}">
                          <a14:useLocalDpi xmlns:a14="http://schemas.microsoft.com/office/drawing/2010/main" val="0"/>
                        </a:ext>
                      </a:extLst>
                    </a:blip>
                    <a:srcRect t="3143"/>
                    <a:stretch/>
                  </pic:blipFill>
                  <pic:spPr bwMode="auto">
                    <a:xfrm>
                      <a:off x="0" y="0"/>
                      <a:ext cx="3836035" cy="3171825"/>
                    </a:xfrm>
                    <a:prstGeom prst="rect">
                      <a:avLst/>
                    </a:prstGeom>
                    <a:ln>
                      <a:solidFill>
                        <a:schemeClr val="tx1"/>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2FD3">
        <w:tab/>
      </w:r>
      <w:r w:rsidR="006205FF">
        <w:t>V</w:t>
      </w:r>
      <w:r w:rsidR="007C0762">
        <w:t>ISEO a réparti son activité en quatre</w:t>
      </w:r>
      <w:r w:rsidR="006205FF">
        <w:t xml:space="preserve"> Business Unit</w:t>
      </w:r>
      <w:r w:rsidR="009A0445">
        <w:t> :</w:t>
      </w:r>
    </w:p>
    <w:p w:rsidR="009A0445" w:rsidRDefault="009A0445" w:rsidP="009A0445">
      <w:pPr>
        <w:pStyle w:val="Paragraphedeliste"/>
        <w:numPr>
          <w:ilvl w:val="0"/>
          <w:numId w:val="16"/>
        </w:numPr>
      </w:pPr>
      <w:r>
        <w:t>VISEO Digital</w:t>
      </w:r>
    </w:p>
    <w:p w:rsidR="009A0445" w:rsidRDefault="009A0445" w:rsidP="009A0445">
      <w:pPr>
        <w:pStyle w:val="Paragraphedeliste"/>
        <w:numPr>
          <w:ilvl w:val="0"/>
          <w:numId w:val="16"/>
        </w:numPr>
      </w:pPr>
      <w:r>
        <w:t>VISEO Process</w:t>
      </w:r>
    </w:p>
    <w:p w:rsidR="009A0445" w:rsidRDefault="009A0445" w:rsidP="009A0445">
      <w:pPr>
        <w:pStyle w:val="Paragraphedeliste"/>
        <w:numPr>
          <w:ilvl w:val="0"/>
          <w:numId w:val="16"/>
        </w:numPr>
      </w:pPr>
      <w:r>
        <w:t>VISEO Technologies</w:t>
      </w:r>
    </w:p>
    <w:p w:rsidR="009A0445" w:rsidRDefault="009A0445" w:rsidP="009A0445">
      <w:pPr>
        <w:pStyle w:val="Paragraphedeliste"/>
        <w:numPr>
          <w:ilvl w:val="0"/>
          <w:numId w:val="16"/>
        </w:numPr>
      </w:pPr>
      <w:r>
        <w:t>VISEO Data</w:t>
      </w:r>
    </w:p>
    <w:p w:rsidR="009A0445" w:rsidRDefault="009A0445" w:rsidP="009A0445">
      <w:pPr>
        <w:pStyle w:val="Paragraphedeliste"/>
      </w:pPr>
    </w:p>
    <w:p w:rsidR="00B5543D" w:rsidRDefault="00B5543D" w:rsidP="009A0445">
      <w:pPr>
        <w:pStyle w:val="Paragraphedeliste"/>
      </w:pPr>
      <w:r>
        <w:t xml:space="preserve">L’Agence Digitale concentre les activités orientées UX </w:t>
      </w:r>
      <w:r w:rsidR="009E3BE0">
        <w:t>design, marketing et stratégie</w:t>
      </w:r>
      <w:r w:rsidR="00321F41">
        <w:t xml:space="preserve"> ; VISEO Process regroupe son expertise dans « l’intégration de solutions de gestion intégrées (ERP) », notamment SAP et Microsoft ; VISEO </w:t>
      </w:r>
      <w:r w:rsidR="005D19AC">
        <w:t>Data comprend les activités liées à la Business Intelligence</w:t>
      </w:r>
      <w:r w:rsidR="00D1639A">
        <w:t xml:space="preserve"> et Big Data</w:t>
      </w:r>
      <w:r w:rsidR="002B2F29">
        <w:t> ;</w:t>
      </w:r>
    </w:p>
    <w:p w:rsidR="001E09FE" w:rsidRDefault="001E09FE" w:rsidP="00793012">
      <w:pPr>
        <w:ind w:firstLine="720"/>
      </w:pPr>
    </w:p>
    <w:p w:rsidR="001E09FE" w:rsidRDefault="001E09FE" w:rsidP="00793012">
      <w:pPr>
        <w:ind w:firstLine="720"/>
      </w:pPr>
    </w:p>
    <w:p w:rsidR="00717000" w:rsidRDefault="0009555D" w:rsidP="00793012">
      <w:pPr>
        <w:ind w:firstLine="720"/>
      </w:pPr>
      <w:r>
        <w:t>VISEO Technologies</w:t>
      </w:r>
      <w:r w:rsidR="00DB2C54">
        <w:t xml:space="preserve"> représente une entité d</w:t>
      </w:r>
      <w:r w:rsidR="00793012">
        <w:t>u groupe VISEO experte dans les technologies</w:t>
      </w:r>
      <w:r w:rsidR="00DB2C54">
        <w:t xml:space="preserve"> du Web et Mobile </w:t>
      </w:r>
      <w:r w:rsidR="00C75F32">
        <w:t>(</w:t>
      </w:r>
      <w:r w:rsidR="00C75F32" w:rsidRPr="0026429C">
        <w:rPr>
          <w:b/>
        </w:rPr>
        <w:t>Android</w:t>
      </w:r>
      <w:r w:rsidR="00C75F32">
        <w:t xml:space="preserve">, </w:t>
      </w:r>
      <w:r w:rsidR="00C75F32" w:rsidRPr="0026429C">
        <w:rPr>
          <w:b/>
        </w:rPr>
        <w:t>iOS</w:t>
      </w:r>
      <w:r w:rsidR="00C75F32">
        <w:t xml:space="preserve">, </w:t>
      </w:r>
      <w:r w:rsidR="00C75F32" w:rsidRPr="0026429C">
        <w:rPr>
          <w:b/>
        </w:rPr>
        <w:t>HTML5</w:t>
      </w:r>
      <w:r w:rsidR="00C75F32">
        <w:t xml:space="preserve">, </w:t>
      </w:r>
      <w:r w:rsidR="00C75F32" w:rsidRPr="0026429C">
        <w:rPr>
          <w:b/>
        </w:rPr>
        <w:t>JavaScript</w:t>
      </w:r>
      <w:r w:rsidR="00C75F32">
        <w:t xml:space="preserve">, etc.) </w:t>
      </w:r>
      <w:r w:rsidR="00DB2C54">
        <w:t>ainsi que dans les architectures objets</w:t>
      </w:r>
      <w:r w:rsidR="00C75F32">
        <w:t xml:space="preserve"> (</w:t>
      </w:r>
      <w:r w:rsidR="00C75F32" w:rsidRPr="0026429C">
        <w:rPr>
          <w:b/>
        </w:rPr>
        <w:t>Java</w:t>
      </w:r>
      <w:r w:rsidR="00C75F32">
        <w:t xml:space="preserve">, </w:t>
      </w:r>
      <w:r w:rsidR="00C75F32" w:rsidRPr="0026429C">
        <w:rPr>
          <w:b/>
        </w:rPr>
        <w:t>JEE</w:t>
      </w:r>
      <w:r w:rsidR="00C75F32">
        <w:t xml:space="preserve">, </w:t>
      </w:r>
      <w:r w:rsidR="00C75F32" w:rsidRPr="0026429C">
        <w:rPr>
          <w:b/>
        </w:rPr>
        <w:t>.Net</w:t>
      </w:r>
      <w:r w:rsidR="00C75F32">
        <w:t>)</w:t>
      </w:r>
      <w:r w:rsidR="006125B0">
        <w:t> : elle accompagne ses clients via l’Assistance à Maîtrise d’Ouvrage (</w:t>
      </w:r>
      <w:r w:rsidR="006125B0" w:rsidRPr="0026429C">
        <w:rPr>
          <w:b/>
        </w:rPr>
        <w:t>AMOA</w:t>
      </w:r>
      <w:r w:rsidR="006125B0">
        <w:t xml:space="preserve">), délivre </w:t>
      </w:r>
      <w:r w:rsidR="00C75F32">
        <w:t>ses projets agiles</w:t>
      </w:r>
      <w:r w:rsidR="004E2C6A">
        <w:t xml:space="preserve"> </w:t>
      </w:r>
      <w:r w:rsidR="00F27418">
        <w:t>dans le respect de ses engagements avec la culture et l’expérience des nouvelles technologies.</w:t>
      </w:r>
    </w:p>
    <w:p w:rsidR="00670A96" w:rsidRDefault="00717000" w:rsidP="00717000">
      <w:pPr>
        <w:ind w:firstLine="720"/>
      </w:pPr>
      <w:r>
        <w:br w:type="page"/>
      </w:r>
      <w:r>
        <w:rPr>
          <w:noProof/>
          <w:lang w:eastAsia="fr-FR"/>
        </w:rPr>
        <w:lastRenderedPageBreak/>
        <w:drawing>
          <wp:anchor distT="0" distB="0" distL="114300" distR="114300" simplePos="0" relativeHeight="251659264" behindDoc="1" locked="0" layoutInCell="1" allowOverlap="1">
            <wp:simplePos x="0" y="0"/>
            <wp:positionH relativeFrom="margin">
              <wp:align>center</wp:align>
            </wp:positionH>
            <wp:positionV relativeFrom="margin">
              <wp:posOffset>-225425</wp:posOffset>
            </wp:positionV>
            <wp:extent cx="5274310" cy="3708400"/>
            <wp:effectExtent l="76200" t="38100" r="78740" b="12065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274310" cy="3708400"/>
                    </a:xfrm>
                    <a:prstGeom prst="rect">
                      <a:avLst/>
                    </a:prstGeom>
                    <a:ln>
                      <a:solidFill>
                        <a:schemeClr val="tx1"/>
                      </a:solidFill>
                    </a:ln>
                    <a:effectLst>
                      <a:outerShdw blurRad="50800" dist="38100" dir="5400000" algn="t" rotWithShape="0">
                        <a:prstClr val="black">
                          <a:alpha val="40000"/>
                        </a:prstClr>
                      </a:outerShdw>
                    </a:effectLst>
                  </pic:spPr>
                </pic:pic>
              </a:graphicData>
            </a:graphic>
          </wp:anchor>
        </w:drawing>
      </w:r>
      <w:r w:rsidR="00D03A9D">
        <w:rPr>
          <w:noProof/>
          <w:lang w:eastAsia="fr-FR"/>
        </w:rPr>
        <mc:AlternateContent>
          <mc:Choice Requires="wps">
            <w:drawing>
              <wp:anchor distT="0" distB="0" distL="114300" distR="114300" simplePos="0" relativeHeight="251663360" behindDoc="0" locked="0" layoutInCell="1" allowOverlap="1" wp14:anchorId="6E0343F8" wp14:editId="0E5369FF">
                <wp:simplePos x="0" y="0"/>
                <wp:positionH relativeFrom="column">
                  <wp:posOffset>-1270</wp:posOffset>
                </wp:positionH>
                <wp:positionV relativeFrom="paragraph">
                  <wp:posOffset>3765550</wp:posOffset>
                </wp:positionV>
                <wp:extent cx="5274310" cy="635"/>
                <wp:effectExtent l="0" t="0" r="0" b="0"/>
                <wp:wrapSquare wrapText="bothSides"/>
                <wp:docPr id="16" name="Zone de texte 1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943102" w:rsidRPr="008229BF" w:rsidRDefault="00943102" w:rsidP="00151B72">
                            <w:pPr>
                              <w:pStyle w:val="Lgende"/>
                              <w:rPr>
                                <w:noProof/>
                                <w:color w:val="595959" w:themeColor="text1" w:themeTint="A6"/>
                              </w:rPr>
                            </w:pPr>
                            <w:r>
                              <w:t xml:space="preserve">Figure </w:t>
                            </w:r>
                            <w:fldSimple w:instr=" SEQ Figure \* ARABIC ">
                              <w:r w:rsidR="00762C33">
                                <w:rPr>
                                  <w:noProof/>
                                </w:rPr>
                                <w:t>3</w:t>
                              </w:r>
                            </w:fldSimple>
                            <w:r>
                              <w:t xml:space="preserve"> – Organigramme de VISEO Technologies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343F8" id="Zone de texte 16" o:spid="_x0000_s1027" type="#_x0000_t202" style="position:absolute;left:0;text-align:left;margin-left:-.1pt;margin-top:296.5pt;width:415.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" stroked="f">
                <v:textbox style="mso-fit-shape-to-text:t" inset="0,0,0,0">
                  <w:txbxContent>
                    <w:p w:rsidR="00943102" w:rsidRPr="008229BF" w:rsidRDefault="00943102" w:rsidP="00151B72">
                      <w:pPr>
                        <w:pStyle w:val="Lgende"/>
                        <w:rPr>
                          <w:noProof/>
                          <w:color w:val="595959" w:themeColor="text1" w:themeTint="A6"/>
                        </w:rPr>
                      </w:pPr>
                      <w:r>
                        <w:t xml:space="preserve">Figure </w:t>
                      </w:r>
                      <w:fldSimple w:instr=" SEQ Figure \* ARABIC ">
                        <w:r w:rsidR="00762C33">
                          <w:rPr>
                            <w:noProof/>
                          </w:rPr>
                          <w:t>3</w:t>
                        </w:r>
                      </w:fldSimple>
                      <w:r>
                        <w:t xml:space="preserve"> – Organigramme de VISEO Technologies</w:t>
                      </w:r>
                    </w:p>
                  </w:txbxContent>
                </v:textbox>
                <w10:wrap type="square"/>
              </v:shape>
            </w:pict>
          </mc:Fallback>
        </mc:AlternateContent>
      </w:r>
      <w:r w:rsidR="00723D4E">
        <w:t>Au sein de la branche VISEO Technologies,</w:t>
      </w:r>
      <w:r w:rsidR="00F27418">
        <w:t xml:space="preserve"> j’ai réalisé mon stage en </w:t>
      </w:r>
      <w:r w:rsidR="00021677">
        <w:t xml:space="preserve">tant qu’Ingénieur </w:t>
      </w:r>
      <w:r w:rsidR="0026429C">
        <w:t>d’</w:t>
      </w:r>
      <w:r w:rsidR="00021677">
        <w:t>Etude</w:t>
      </w:r>
      <w:r w:rsidR="0026429C">
        <w:t>s</w:t>
      </w:r>
      <w:r w:rsidR="00021677">
        <w:t xml:space="preserve"> et Développement full-stack JavaScript au</w:t>
      </w:r>
      <w:r w:rsidR="00723D4E">
        <w:t xml:space="preserve"> sein de la practice Web / Java qu</w:t>
      </w:r>
      <w:r w:rsidR="00670A96">
        <w:t xml:space="preserve">i est pilotée par Henri DARMET. </w:t>
      </w:r>
      <w:r w:rsidR="00723D4E">
        <w:t xml:space="preserve">Les practice managers sont responsables du fonctionnement de leur practice correspondante. Ils échangent avec plusieurs </w:t>
      </w:r>
      <w:r w:rsidR="007C0762">
        <w:t>m</w:t>
      </w:r>
      <w:r w:rsidR="00723D4E">
        <w:t>entors qui ont un</w:t>
      </w:r>
      <w:r w:rsidR="007C0762">
        <w:t xml:space="preserve"> contact direct et établi avec huit salariés maximums</w:t>
      </w:r>
      <w:r w:rsidR="00723D4E">
        <w:t xml:space="preserve"> afin d’assurer un suivi personnalisé et garder c</w:t>
      </w:r>
      <w:r>
        <w:t xml:space="preserve">e lien entre les </w:t>
      </w:r>
      <w:r w:rsidR="00670A96">
        <w:t>collaborateurs et la direction.</w:t>
      </w:r>
    </w:p>
    <w:p w:rsidR="005C66CB" w:rsidRPr="00793012" w:rsidRDefault="00021677" w:rsidP="00717000">
      <w:pPr>
        <w:ind w:firstLine="720"/>
      </w:pPr>
      <w:r>
        <w:br/>
      </w:r>
      <w:r>
        <w:br/>
      </w:r>
      <w:r w:rsidR="005C66CB">
        <w:br w:type="page"/>
      </w:r>
    </w:p>
    <w:p w:rsidR="00E54282" w:rsidRDefault="005C66CB" w:rsidP="00E02D60">
      <w:pPr>
        <w:pStyle w:val="Titre2"/>
        <w:numPr>
          <w:ilvl w:val="0"/>
          <w:numId w:val="18"/>
        </w:numPr>
      </w:pPr>
      <w:bookmarkStart w:id="5" w:name="_Toc490861380"/>
      <w:r>
        <w:lastRenderedPageBreak/>
        <w:t>Contexte projet</w:t>
      </w:r>
      <w:bookmarkEnd w:id="5"/>
    </w:p>
    <w:p w:rsidR="008E5AD0" w:rsidRDefault="001D7B97" w:rsidP="00E54282">
      <w:r>
        <w:tab/>
        <w:t>Le projet I-Learning a débuté l’année dernière avec un premier groupe de stagiaires : lorsque j’ai intégré VISEO</w:t>
      </w:r>
      <w:r w:rsidR="00063C56">
        <w:t xml:space="preserve"> Technologies</w:t>
      </w:r>
      <w:r>
        <w:t xml:space="preserve"> au mois d</w:t>
      </w:r>
      <w:r w:rsidR="007C0762">
        <w:t>e février, nous étions trois</w:t>
      </w:r>
      <w:r>
        <w:t xml:space="preserve"> stagiaires à reprendre le projet tel qu’il avait été laissé et l’objectif était de continuer à apporter de la valeur aux travaux existants.</w:t>
      </w:r>
    </w:p>
    <w:p w:rsidR="008E5AD0" w:rsidRDefault="00E57983" w:rsidP="008E5AD0">
      <w:pPr>
        <w:ind w:firstLine="720"/>
      </w:pPr>
      <w:r>
        <w:t xml:space="preserve">Ce </w:t>
      </w:r>
      <w:r w:rsidR="0026722D">
        <w:t>projet</w:t>
      </w:r>
      <w:r>
        <w:t xml:space="preserve"> consiste à un ensemble de jeux destinés à des collaborateurs d’une entreprise de services du numérique (ESN) leur permettant de suivre des formations de manière ludique et innovante.</w:t>
      </w:r>
    </w:p>
    <w:p w:rsidR="00DB6C2D" w:rsidRDefault="001D7B97" w:rsidP="008E5AD0">
      <w:pPr>
        <w:ind w:firstLine="720"/>
      </w:pPr>
      <w:r>
        <w:t xml:space="preserve">Par la suite, trois nouveaux collaborateurs – également des stagiaires – nous ont rejoint et une des membres de l’équipe de développement </w:t>
      </w:r>
      <w:r w:rsidR="0026722D">
        <w:t>a changé de projet au bout d’un mois.</w:t>
      </w:r>
    </w:p>
    <w:p w:rsidR="007167E5" w:rsidRPr="00E90189" w:rsidRDefault="00DB6C2D" w:rsidP="00E54282">
      <w:pPr>
        <w:rPr>
          <w:b/>
        </w:rPr>
      </w:pPr>
      <w:r>
        <w:tab/>
        <w:t xml:space="preserve">Notre mission sur I-Learning ne présente pas d’attentes de livraison d’un produit fonctionnel, ni de présentation auprès d’un client potentiel à l’entreprise : il s’agit d’un proof-of-concept de la technologie </w:t>
      </w:r>
      <w:r w:rsidRPr="00901F79">
        <w:rPr>
          <w:b/>
        </w:rPr>
        <w:t>SVG</w:t>
      </w:r>
      <w:r>
        <w:t xml:space="preserve"> dans le domaine du Web.</w:t>
      </w:r>
      <w:r w:rsidR="003D5DC3">
        <w:t xml:space="preserve"> </w:t>
      </w:r>
      <w:r w:rsidR="00A37602">
        <w:t xml:space="preserve">Le projet présente une </w:t>
      </w:r>
      <w:r w:rsidR="00A37602" w:rsidRPr="00A37602">
        <w:rPr>
          <w:b/>
        </w:rPr>
        <w:t>full-stack</w:t>
      </w:r>
      <w:r w:rsidR="00A37602">
        <w:t xml:space="preserve"> </w:t>
      </w:r>
      <w:r w:rsidR="00A37602">
        <w:rPr>
          <w:b/>
        </w:rPr>
        <w:t xml:space="preserve">JavaScript, </w:t>
      </w:r>
      <w:r w:rsidR="00A37602">
        <w:t xml:space="preserve">c’est-à-dire que côté </w:t>
      </w:r>
      <w:r w:rsidR="00A37602" w:rsidRPr="00A37602">
        <w:rPr>
          <w:b/>
        </w:rPr>
        <w:t>front-end</w:t>
      </w:r>
      <w:r w:rsidR="00A37602">
        <w:t xml:space="preserve"> nous utilisons le </w:t>
      </w:r>
      <w:r w:rsidR="00A37602">
        <w:rPr>
          <w:b/>
        </w:rPr>
        <w:t xml:space="preserve">JavaScript </w:t>
      </w:r>
      <w:r w:rsidR="00A37602">
        <w:t xml:space="preserve">et côté </w:t>
      </w:r>
      <w:r w:rsidR="00A37602" w:rsidRPr="00A37602">
        <w:rPr>
          <w:b/>
        </w:rPr>
        <w:t>back-end</w:t>
      </w:r>
      <w:r w:rsidR="00A37602">
        <w:t>, nous utilisons</w:t>
      </w:r>
      <w:r w:rsidR="002633BD">
        <w:t xml:space="preserve"> </w:t>
      </w:r>
      <w:r w:rsidR="002633BD" w:rsidRPr="00E60EC3">
        <w:rPr>
          <w:b/>
        </w:rPr>
        <w:t>Node.js</w:t>
      </w:r>
      <w:r w:rsidR="00825864">
        <w:rPr>
          <w:b/>
        </w:rPr>
        <w:t xml:space="preserve"> </w:t>
      </w:r>
      <w:r w:rsidR="00825864">
        <w:t>couplé</w:t>
      </w:r>
      <w:r w:rsidR="002F4334">
        <w:t xml:space="preserve"> à une base de données </w:t>
      </w:r>
      <w:r w:rsidR="002F4334">
        <w:rPr>
          <w:b/>
        </w:rPr>
        <w:t>MongoDB.</w:t>
      </w:r>
    </w:p>
    <w:p w:rsidR="008E5AD0" w:rsidRPr="0026722D" w:rsidRDefault="00484767" w:rsidP="008E5AD0">
      <w:pPr>
        <w:ind w:firstLine="720"/>
        <w:rPr>
          <w:color w:val="FF0000"/>
        </w:rPr>
      </w:pPr>
      <w:r>
        <w:t xml:space="preserve">L’étude de faisabilité a été déterminée par l’équipe précédente, dans la mesure où entre </w:t>
      </w:r>
      <w:r w:rsidRPr="00484767">
        <w:rPr>
          <w:b/>
        </w:rPr>
        <w:t>SVG</w:t>
      </w:r>
      <w:r>
        <w:t xml:space="preserve"> et </w:t>
      </w:r>
      <w:r w:rsidRPr="00484767">
        <w:rPr>
          <w:b/>
        </w:rPr>
        <w:t>Canvas</w:t>
      </w:r>
      <w:r>
        <w:t xml:space="preserve">, </w:t>
      </w:r>
      <w:r w:rsidR="008E5AD0" w:rsidRPr="008E5AD0">
        <w:rPr>
          <w:b/>
        </w:rPr>
        <w:t>SVG</w:t>
      </w:r>
      <w:r w:rsidR="008E5AD0">
        <w:t xml:space="preserve"> était le plus à même de répondre aux besoins du proje</w:t>
      </w:r>
      <w:r w:rsidR="00662441">
        <w:t>t.</w:t>
      </w:r>
      <w:r w:rsidR="001B7481">
        <w:t xml:space="preserve"> En effet, </w:t>
      </w:r>
      <w:r w:rsidR="001B7481">
        <w:rPr>
          <w:b/>
        </w:rPr>
        <w:t xml:space="preserve">Canvas </w:t>
      </w:r>
      <w:r w:rsidR="001B7481">
        <w:t xml:space="preserve">nous permet </w:t>
      </w:r>
      <w:r w:rsidR="00C6296E">
        <w:t xml:space="preserve">de dessiner des objets sans se préoccuper de l’espace mémoire que les objets peuvent occuper alors que </w:t>
      </w:r>
      <w:r w:rsidR="00C6296E">
        <w:rPr>
          <w:b/>
        </w:rPr>
        <w:t>SVG</w:t>
      </w:r>
      <w:r w:rsidR="00C6296E">
        <w:t xml:space="preserve"> garde les modèles de dessins – cercles, rectangles... – en mémoire, en contrepartie de la performance. Les objets </w:t>
      </w:r>
      <w:r w:rsidR="00C6296E" w:rsidRPr="00C6296E">
        <w:rPr>
          <w:b/>
        </w:rPr>
        <w:t>SVG</w:t>
      </w:r>
      <w:r w:rsidR="00C6296E">
        <w:t xml:space="preserve"> sont inclus dans </w:t>
      </w:r>
      <w:r w:rsidR="00C6296E" w:rsidRPr="00C6296E">
        <w:t>l’arbre</w:t>
      </w:r>
      <w:r w:rsidR="00C6296E" w:rsidRPr="00C6296E">
        <w:rPr>
          <w:b/>
        </w:rPr>
        <w:t xml:space="preserve"> DOM</w:t>
      </w:r>
      <w:r w:rsidR="00C6296E">
        <w:t xml:space="preserve"> (Document Object Model)</w:t>
      </w:r>
      <w:r w:rsidR="00C6296E">
        <w:rPr>
          <w:rStyle w:val="Appelnotedebasdep"/>
        </w:rPr>
        <w:footnoteReference w:id="1"/>
      </w:r>
      <w:r w:rsidR="00C6296E">
        <w:t xml:space="preserve"> qui sert de lien entre la page web et les scripts exécutés ou les langages de programmation. Cet arbre représentant la structure de la page, nous avons accès aux éléments contenus à l’intérieur et nous avons la possibilité d’attacher des évènements comme un clic sur un objet ou bien un « glisser-déposer ».</w:t>
      </w:r>
    </w:p>
    <w:p w:rsidR="00670A96" w:rsidRDefault="00063C56" w:rsidP="00670A96">
      <w:pPr>
        <w:ind w:firstLine="720"/>
      </w:pPr>
      <w:r w:rsidRPr="00063C56">
        <w:t xml:space="preserve">Pour commencer, </w:t>
      </w:r>
      <w:r>
        <w:t>nous devions nous mettre à jour pour disposer d’un environnement de développement adapté au projet.</w:t>
      </w:r>
      <w:r w:rsidR="00670A96">
        <w:t xml:space="preserve"> </w:t>
      </w:r>
      <w:r w:rsidR="00E1267E">
        <w:t xml:space="preserve">Etant donné que nous utilisons une distribution </w:t>
      </w:r>
      <w:r w:rsidR="00670A96">
        <w:t>multi-plateforme</w:t>
      </w:r>
      <w:r w:rsidR="00E1267E">
        <w:t xml:space="preserve">, les librairies nécessaires à la compilation de code </w:t>
      </w:r>
      <w:r w:rsidR="00E1267E">
        <w:rPr>
          <w:b/>
        </w:rPr>
        <w:t>JavaScript</w:t>
      </w:r>
      <w:r w:rsidR="00E1267E">
        <w:t xml:space="preserve"> sont disponibles via Visual Studio : pour des raisons pratiques, nous avons instauré un tutoriel qui déroule toutes les étapes d’installation de l’environnement de développement sur le « README » du </w:t>
      </w:r>
      <w:r w:rsidR="00E1267E">
        <w:rPr>
          <w:b/>
        </w:rPr>
        <w:t xml:space="preserve">repo GitHub </w:t>
      </w:r>
      <w:r w:rsidR="00E1267E">
        <w:t>du projet.</w:t>
      </w:r>
      <w:r w:rsidR="00670A96">
        <w:t xml:space="preserve"> </w:t>
      </w:r>
    </w:p>
    <w:p w:rsidR="003D5DC3" w:rsidRDefault="00063C56" w:rsidP="00670A96">
      <w:pPr>
        <w:ind w:firstLine="720"/>
      </w:pPr>
      <w:r>
        <w:t xml:space="preserve">Par la suite, nous avons intégré </w:t>
      </w:r>
      <w:r>
        <w:rPr>
          <w:b/>
        </w:rPr>
        <w:t xml:space="preserve">l’IDE </w:t>
      </w:r>
      <w:r>
        <w:t xml:space="preserve">WebStorm de la suite JetBrains qui </w:t>
      </w:r>
      <w:r w:rsidR="00670A96">
        <w:t>est l’un des</w:t>
      </w:r>
      <w:r>
        <w:t xml:space="preserve"> outil</w:t>
      </w:r>
      <w:r w:rsidR="00670A96">
        <w:t>s</w:t>
      </w:r>
      <w:r>
        <w:t xml:space="preserve"> de développement utilisé chez VISEO Technologies.</w:t>
      </w:r>
      <w:r w:rsidR="00670A96">
        <w:t xml:space="preserve"> </w:t>
      </w:r>
      <w:r w:rsidR="00B74741">
        <w:t xml:space="preserve">Nous avons également pour objectif de réaliser des tests unitaires avec une couverture de code à 100%, à la fois pour </w:t>
      </w:r>
      <w:r w:rsidR="00BF6F4C">
        <w:t xml:space="preserve">produire du code de qualité et qui permet de se protéger le plus possible contre les régressions mais également être capable de se démarquer de la concurrence de fait </w:t>
      </w:r>
      <w:r w:rsidR="00670A96">
        <w:t xml:space="preserve">que </w:t>
      </w:r>
      <w:r w:rsidR="00670A96">
        <w:lastRenderedPageBreak/>
        <w:t xml:space="preserve">le code apporté est fiable. </w:t>
      </w:r>
      <w:r w:rsidR="00BF6F4C">
        <w:t xml:space="preserve">C’est pour cette raison que nous utilisons le </w:t>
      </w:r>
      <w:r w:rsidR="00BF6F4C">
        <w:rPr>
          <w:b/>
        </w:rPr>
        <w:t>framework Mocha</w:t>
      </w:r>
      <w:r w:rsidR="00BF6F4C">
        <w:t xml:space="preserve"> couplé à la librairie </w:t>
      </w:r>
      <w:r w:rsidR="00BF6F4C">
        <w:rPr>
          <w:b/>
        </w:rPr>
        <w:t>Istanbul</w:t>
      </w:r>
      <w:r w:rsidR="00095BC9">
        <w:rPr>
          <w:b/>
        </w:rPr>
        <w:t xml:space="preserve"> JS </w:t>
      </w:r>
      <w:r w:rsidR="00095BC9">
        <w:t xml:space="preserve">qui propose un </w:t>
      </w:r>
      <w:r w:rsidR="00095BC9">
        <w:rPr>
          <w:b/>
        </w:rPr>
        <w:t xml:space="preserve">code coverage </w:t>
      </w:r>
      <w:r w:rsidR="00095BC9">
        <w:t>en ligne de commande et sous format HTML pour plus de simplicité.</w:t>
      </w:r>
      <w:r w:rsidR="00670A96">
        <w:t xml:space="preserve"> </w:t>
      </w:r>
      <w:r>
        <w:t xml:space="preserve">Enfin, il ne manquait plus qu’à installer une base de données </w:t>
      </w:r>
      <w:r w:rsidRPr="00063C56">
        <w:rPr>
          <w:b/>
        </w:rPr>
        <w:t>MongoDB</w:t>
      </w:r>
      <w:r>
        <w:rPr>
          <w:b/>
        </w:rPr>
        <w:t xml:space="preserve"> </w:t>
      </w:r>
      <w:r>
        <w:t xml:space="preserve">ainsi que l’environnement d’exécution </w:t>
      </w:r>
      <w:r>
        <w:rPr>
          <w:b/>
        </w:rPr>
        <w:t xml:space="preserve">Node.js </w:t>
      </w:r>
      <w:r>
        <w:t xml:space="preserve">qui nous permet de configurer un serveur </w:t>
      </w:r>
      <w:r w:rsidR="00036643">
        <w:t>HTTP</w:t>
      </w:r>
      <w:r>
        <w:t xml:space="preserve"> et d’exécuter du code </w:t>
      </w:r>
      <w:r>
        <w:rPr>
          <w:b/>
        </w:rPr>
        <w:t>JavaScript</w:t>
      </w:r>
      <w:r w:rsidR="00A37602">
        <w:t>.</w:t>
      </w:r>
    </w:p>
    <w:p w:rsidR="008E5AD0" w:rsidRDefault="00DB6C2D" w:rsidP="008E5AD0">
      <w:pPr>
        <w:ind w:firstLine="720"/>
      </w:pPr>
      <w:r w:rsidRPr="00063C56">
        <w:t xml:space="preserve">Le premier intérêt </w:t>
      </w:r>
      <w:r>
        <w:t xml:space="preserve">pour VISEO est de permettre aux stagiaires de se familiariser avec les codes de l’entreprise, les méthodes de travail ainsi que de </w:t>
      </w:r>
      <w:r w:rsidR="00146258">
        <w:t>simplifier l’intégration pour l’entrée du stagiaire lorsqu’il est embauché par l’entreprise d’accueil.</w:t>
      </w:r>
    </w:p>
    <w:p w:rsidR="008E5AD0" w:rsidRDefault="00901F79" w:rsidP="008E5AD0">
      <w:pPr>
        <w:ind w:firstLine="720"/>
      </w:pPr>
      <w:r>
        <w:t xml:space="preserve">De ce fait, nous avons procédé par la </w:t>
      </w:r>
      <w:r w:rsidRPr="00901F79">
        <w:rPr>
          <w:b/>
        </w:rPr>
        <w:t>méthode Scrum</w:t>
      </w:r>
      <w:r>
        <w:t xml:space="preserve"> en collaboration avec des </w:t>
      </w:r>
      <w:r w:rsidRPr="00901F79">
        <w:rPr>
          <w:b/>
        </w:rPr>
        <w:t>Proxy Product Owner</w:t>
      </w:r>
      <w:r>
        <w:t xml:space="preserve"> (</w:t>
      </w:r>
      <w:r w:rsidRPr="00901F79">
        <w:rPr>
          <w:b/>
        </w:rPr>
        <w:t>PPO</w:t>
      </w:r>
      <w:r>
        <w:t xml:space="preserve">) qui construisaient des scénarii en lien avec le projet, que l’on nomme </w:t>
      </w:r>
      <w:r w:rsidRPr="00901F79">
        <w:rPr>
          <w:b/>
        </w:rPr>
        <w:t>User Story</w:t>
      </w:r>
      <w:r>
        <w:t xml:space="preserve"> (</w:t>
      </w:r>
      <w:r w:rsidRPr="00901F79">
        <w:rPr>
          <w:b/>
        </w:rPr>
        <w:t>US</w:t>
      </w:r>
      <w:r>
        <w:t>)</w:t>
      </w:r>
      <w:r w:rsidR="008E5AD0">
        <w:t>.</w:t>
      </w:r>
    </w:p>
    <w:p w:rsidR="008E5AD0" w:rsidRPr="00E90189" w:rsidRDefault="00901F79" w:rsidP="008E5AD0">
      <w:pPr>
        <w:ind w:firstLine="720"/>
      </w:pPr>
      <w:r>
        <w:t xml:space="preserve">Durant chaque </w:t>
      </w:r>
      <w:r w:rsidRPr="00901F79">
        <w:rPr>
          <w:b/>
        </w:rPr>
        <w:t>Sprint</w:t>
      </w:r>
      <w:r>
        <w:t xml:space="preserve">, d’une durée de deux semaines, nous étions chargés de réaliser les US sur lesquels nous nous étions engagés avec les PPO, en fonction de notre </w:t>
      </w:r>
      <w:r w:rsidRPr="008B6A3A">
        <w:rPr>
          <w:b/>
        </w:rPr>
        <w:t>vélocité</w:t>
      </w:r>
      <w:r>
        <w:t xml:space="preserve"> sur le </w:t>
      </w:r>
      <w:r w:rsidRPr="008B6A3A">
        <w:t>Sprint</w:t>
      </w:r>
      <w:r w:rsidR="00484767">
        <w:t>.</w:t>
      </w:r>
      <w:r w:rsidR="00161277">
        <w:t xml:space="preserve"> </w:t>
      </w:r>
      <w:r w:rsidR="00E90189">
        <w:t xml:space="preserve">Henri </w:t>
      </w:r>
      <w:r w:rsidR="00161277">
        <w:t xml:space="preserve">DARMET </w:t>
      </w:r>
      <w:r w:rsidR="00E90189">
        <w:t xml:space="preserve">nous avait donné comme consigne de respecter nos engagements et de réaliser le nombre de points sur lesquels nous étions fixés à chaque </w:t>
      </w:r>
      <w:r w:rsidR="00E90189" w:rsidRPr="00E90189">
        <w:rPr>
          <w:b/>
        </w:rPr>
        <w:t>Sprint</w:t>
      </w:r>
      <w:r w:rsidR="00161277">
        <w:rPr>
          <w:b/>
        </w:rPr>
        <w:t xml:space="preserve">. </w:t>
      </w:r>
      <w:r w:rsidR="00E90189">
        <w:t xml:space="preserve">Concernant le groupe I-Learning, ces engagements ont été tenus du premier jusqu’au dernier </w:t>
      </w:r>
      <w:r w:rsidR="00E90189">
        <w:rPr>
          <w:b/>
        </w:rPr>
        <w:t xml:space="preserve">Sprint </w:t>
      </w:r>
      <w:r w:rsidR="00E90189">
        <w:t xml:space="preserve">et à chaque </w:t>
      </w:r>
      <w:r w:rsidR="00E90189">
        <w:rPr>
          <w:b/>
        </w:rPr>
        <w:t xml:space="preserve">Sprint Review, </w:t>
      </w:r>
      <w:r w:rsidR="00E90189">
        <w:t>nous pouvions constater les nouvelles fonctionnalités apportées au projet.</w:t>
      </w:r>
    </w:p>
    <w:p w:rsidR="008E5AD0" w:rsidRDefault="008E5AD0" w:rsidP="008E5AD0">
      <w:pPr>
        <w:ind w:firstLine="720"/>
      </w:pPr>
      <w:r>
        <w:t xml:space="preserve">Je reviendrai plus en détails sur la </w:t>
      </w:r>
      <w:r>
        <w:rPr>
          <w:b/>
        </w:rPr>
        <w:t>méthode Scrum</w:t>
      </w:r>
      <w:r>
        <w:t xml:space="preserve"> ainsi que </w:t>
      </w:r>
      <w:r w:rsidR="00E90189">
        <w:t xml:space="preserve">sur </w:t>
      </w:r>
      <w:r>
        <w:t xml:space="preserve">le cadre du </w:t>
      </w:r>
      <w:r>
        <w:rPr>
          <w:b/>
        </w:rPr>
        <w:t>Sprint</w:t>
      </w:r>
      <w:r>
        <w:t xml:space="preserve"> et du projet dans une partie ultérieure.</w:t>
      </w:r>
    </w:p>
    <w:p w:rsidR="00BF6F4C" w:rsidRPr="009B7A05" w:rsidRDefault="00146258" w:rsidP="00BF6F4C">
      <w:pPr>
        <w:ind w:firstLine="720"/>
      </w:pPr>
      <w:r>
        <w:t xml:space="preserve">D’un point de vue opérationnel, nous avons donc suivi plusieurs formations, dont celle sur les </w:t>
      </w:r>
      <w:r w:rsidRPr="008B6A3A">
        <w:rPr>
          <w:b/>
        </w:rPr>
        <w:t>méthodes Agile</w:t>
      </w:r>
      <w:r w:rsidR="008B6A3A" w:rsidRPr="008B6A3A">
        <w:rPr>
          <w:b/>
        </w:rPr>
        <w:t>s</w:t>
      </w:r>
      <w:r>
        <w:t xml:space="preserve">, en particulier la méthode </w:t>
      </w:r>
      <w:r w:rsidRPr="008B6A3A">
        <w:rPr>
          <w:b/>
        </w:rPr>
        <w:t>Scrum</w:t>
      </w:r>
      <w:r>
        <w:t xml:space="preserve"> mais également une formation en </w:t>
      </w:r>
      <w:r w:rsidRPr="008B6A3A">
        <w:rPr>
          <w:b/>
        </w:rPr>
        <w:t>JavaScript</w:t>
      </w:r>
      <w:r>
        <w:t xml:space="preserve"> du fait est que, en tant que stagiaires, nous faisions partie de la practice </w:t>
      </w:r>
      <w:r w:rsidRPr="008B6A3A">
        <w:rPr>
          <w:b/>
        </w:rPr>
        <w:t>Web / Java</w:t>
      </w:r>
      <w:r>
        <w:t xml:space="preserve"> qui est pilotée par Henri DARMET.</w:t>
      </w:r>
      <w:r w:rsidR="00174A9A">
        <w:t xml:space="preserve"> </w:t>
      </w:r>
      <w:r w:rsidR="00BF6F4C">
        <w:t xml:space="preserve">Un collaborateur de VISEO Technologies, Julien BORDENEUVE, a notamment été présent pour notre formation sur </w:t>
      </w:r>
      <w:r w:rsidR="00BF6F4C" w:rsidRPr="00BF6F4C">
        <w:rPr>
          <w:b/>
        </w:rPr>
        <w:t>Git</w:t>
      </w:r>
      <w:r w:rsidR="00BF6F4C">
        <w:rPr>
          <w:b/>
        </w:rPr>
        <w:t xml:space="preserve"> </w:t>
      </w:r>
      <w:r w:rsidR="00BF6F4C">
        <w:t xml:space="preserve">et il a également animé des séances de </w:t>
      </w:r>
      <w:r w:rsidR="00BF6F4C">
        <w:rPr>
          <w:b/>
        </w:rPr>
        <w:t>Test Driven Development</w:t>
      </w:r>
      <w:r w:rsidR="009B7A05">
        <w:rPr>
          <w:b/>
        </w:rPr>
        <w:t xml:space="preserve"> </w:t>
      </w:r>
      <w:r w:rsidR="009B7A05">
        <w:t>qui consiste</w:t>
      </w:r>
      <w:r w:rsidR="00A77121">
        <w:t xml:space="preserve"> à produire du code testable et testé.</w:t>
      </w:r>
    </w:p>
    <w:p w:rsidR="008E5AD0" w:rsidRDefault="001C152F" w:rsidP="008E5AD0">
      <w:pPr>
        <w:ind w:firstLine="720"/>
      </w:pPr>
      <w:r>
        <w:t>Nous avons également eu l’occasion d’assister à plusieurs ateliers, sur des thèmes divers comme le retour d’expérience de consultants</w:t>
      </w:r>
      <w:r w:rsidR="006E7B63">
        <w:t xml:space="preserve"> actuels</w:t>
      </w:r>
      <w:r>
        <w:t>, des présentations et des échanges sur des sujets techniques ainsi que</w:t>
      </w:r>
      <w:r w:rsidR="006E7B63">
        <w:t xml:space="preserve"> de nombreuses séances de préparation à la soutenance de stage, non seulement pour l’obtention du diplôme mais préparer les stagiaires à diriger ces ateliers – qu’on surnomme </w:t>
      </w:r>
      <w:r w:rsidR="006E7B63" w:rsidRPr="008B6A3A">
        <w:rPr>
          <w:b/>
        </w:rPr>
        <w:t>BBL</w:t>
      </w:r>
      <w:r w:rsidR="006E7B63">
        <w:t>, une histoire de « </w:t>
      </w:r>
      <w:r w:rsidR="006E7B63" w:rsidRPr="008B6A3A">
        <w:rPr>
          <w:b/>
        </w:rPr>
        <w:t>Brown Bag Lunch</w:t>
      </w:r>
      <w:r w:rsidR="006E7B63">
        <w:t> » étant donné que ceux-ci se déroulent en général durant la pause déjeuner -.</w:t>
      </w:r>
      <w:r w:rsidR="003E1DAF" w:rsidRPr="003E1DAF">
        <w:t xml:space="preserve"> </w:t>
      </w:r>
    </w:p>
    <w:p w:rsidR="008E5AD0" w:rsidRDefault="00FC783B" w:rsidP="008E5AD0">
      <w:pPr>
        <w:ind w:firstLine="720"/>
      </w:pPr>
      <w:r>
        <w:t xml:space="preserve">A travers ce projet, les ressources humaines auront possibilité </w:t>
      </w:r>
      <w:r w:rsidR="002A7AA8">
        <w:t xml:space="preserve">d’évaluer les nouveaux collaborateurs de l’entreprise en leur faisant jouer les différents exercices mais à terme, </w:t>
      </w:r>
      <w:r w:rsidR="00602250">
        <w:t xml:space="preserve">lors de la mise en production du projet, celui-ci </w:t>
      </w:r>
      <w:r w:rsidR="00230866">
        <w:t>apportera un outil supplémentaire à VISEO pour accompagner les consultants dans leur montée en compétences</w:t>
      </w:r>
      <w:r w:rsidR="008B6A3A">
        <w:t>.</w:t>
      </w:r>
    </w:p>
    <w:p w:rsidR="008E5AD0" w:rsidRDefault="008B6A3A" w:rsidP="008E5AD0">
      <w:pPr>
        <w:ind w:firstLine="720"/>
      </w:pPr>
      <w:r>
        <w:lastRenderedPageBreak/>
        <w:t xml:space="preserve">Par ailleurs, la technologie </w:t>
      </w:r>
      <w:r w:rsidRPr="00AA55DD">
        <w:rPr>
          <w:b/>
        </w:rPr>
        <w:t>SVG</w:t>
      </w:r>
      <w:r>
        <w:t xml:space="preserve"> est peu exploitée sur le marché et cela permettrait d’ouvrir de nouvelles opportunités dans le domaine du Web car il y a une tendance à développer des applications qui sont intuitives, simples à utiliser dans le se</w:t>
      </w:r>
      <w:r w:rsidR="004B47D1">
        <w:t>ns où sans acquis préalable de l’application, on</w:t>
      </w:r>
      <w:r w:rsidR="008E5AD0">
        <w:t xml:space="preserve"> sache la prendre en main.</w:t>
      </w:r>
    </w:p>
    <w:p w:rsidR="008E5AD0" w:rsidRDefault="004B47D1" w:rsidP="008E5AD0">
      <w:pPr>
        <w:ind w:firstLine="720"/>
      </w:pPr>
      <w:r>
        <w:t>L’exemple parfait correspond à l’instauration de l’iPhone qui était l’un des premiers terminaux mobiles équipés d’un écran tactile : il a apporté une révolution dans le marché des téléphones mobiles en proposant un objet d’une architecture complexe, simple à utiliser et ce malgré les nombreuses réactions et les critiques que son créateur, le défunt Steve Jobs a pu apporter.</w:t>
      </w:r>
    </w:p>
    <w:p w:rsidR="00511821" w:rsidRPr="008E5AD0" w:rsidRDefault="008B6A3A" w:rsidP="008E5AD0">
      <w:pPr>
        <w:ind w:firstLine="720"/>
        <w:rPr>
          <w:i/>
        </w:rPr>
      </w:pPr>
      <w:r>
        <w:t>Enfin, l’architecture du projet permettra éventuellement d’implémenter de nouveaux types de jeux qui s’intègreront aux jeux existants, dans le cas où I-Learning serait proposé comme mission de stage.</w:t>
      </w:r>
    </w:p>
    <w:p w:rsidR="00F13D63" w:rsidRDefault="00F429F5" w:rsidP="00E54282">
      <w:r>
        <w:tab/>
        <w:t>Ce projet ne présente aucune contrainte économique outre le fait que l’entreprise engage un certain nombre de stagiaires pour qu’ils puissent monter en compétences, réaliser un projet avec un cadre assez libre et</w:t>
      </w:r>
      <w:r w:rsidR="003220A3">
        <w:t xml:space="preserve"> large sur la forme et le fond, dans une dynamique de progrès, sans attendre de résultats immédiats</w:t>
      </w:r>
      <w:r w:rsidR="001C152F">
        <w:t xml:space="preserve"> : par conséquent, VISEO Technologies porte une grande importance à ses stagiaires et préfère investir sur des atouts de l’entreprise qui ont eu l’occasion de faire leurs preuves durant les </w:t>
      </w:r>
      <w:r w:rsidR="007C0762">
        <w:t>six</w:t>
      </w:r>
      <w:r w:rsidR="001C152F">
        <w:t xml:space="preserve"> mois qui découlent du stage que de piocher sur des consultants qui ne présentent pas forcément les mêmes garanties.</w:t>
      </w:r>
    </w:p>
    <w:p w:rsidR="00A33864" w:rsidRPr="00AA55DD" w:rsidRDefault="00582367" w:rsidP="00E54282">
      <w:r>
        <w:tab/>
        <w:t>Mon st</w:t>
      </w:r>
      <w:r w:rsidR="0043396B">
        <w:t>age a débuté le 13 février 2017 et s’est achevé le 11 août 2017</w:t>
      </w:r>
      <w:r w:rsidR="006D3ED6">
        <w:t xml:space="preserve"> : </w:t>
      </w:r>
      <w:r w:rsidR="00E54215">
        <w:t>notre équipe est restée assignée sur le projet I-Learning tout le long du stage</w:t>
      </w:r>
      <w:r w:rsidR="00AA55DD">
        <w:t xml:space="preserve"> et du fait que nous avons procédé par méthodes agiles, il n’y avait pas de planning prévisionnel pour le projet.</w:t>
      </w:r>
      <w:r w:rsidR="00AA55DD">
        <w:br/>
        <w:t xml:space="preserve">Cependant, chaque </w:t>
      </w:r>
      <w:r w:rsidR="00AA55DD" w:rsidRPr="00AA55DD">
        <w:rPr>
          <w:b/>
        </w:rPr>
        <w:t>Sprint</w:t>
      </w:r>
      <w:r w:rsidR="00AA55DD">
        <w:rPr>
          <w:b/>
        </w:rPr>
        <w:t xml:space="preserve"> </w:t>
      </w:r>
      <w:r w:rsidR="00C1718C">
        <w:t>résultant d’</w:t>
      </w:r>
      <w:r w:rsidR="00B51C49">
        <w:t xml:space="preserve">un projet différent d’une semaine à l’autre, il est possible de </w:t>
      </w:r>
      <w:r w:rsidR="00453AD8">
        <w:t>distinguer l’état du projet avant et après l’itération et d’en apercevoir la progression au fil du temps.</w:t>
      </w:r>
      <w:r w:rsidR="00AC3C71">
        <w:t xml:space="preserve"> Le graphique suivant représente le déroulement de mon stage, avec l’ordonnancement des itérations jusqu’à ma dernière semaine au sein de VISEO Technologies. J’y ai joint </w:t>
      </w:r>
      <w:r w:rsidR="004D6495">
        <w:t>les</w:t>
      </w:r>
      <w:r w:rsidR="006B5EEE">
        <w:t xml:space="preserve"> fonctionnalités implémentées </w:t>
      </w:r>
      <w:r w:rsidR="003852F9">
        <w:t xml:space="preserve">à chaque fin de </w:t>
      </w:r>
      <w:r w:rsidR="003852F9">
        <w:rPr>
          <w:b/>
        </w:rPr>
        <w:t>Sprint</w:t>
      </w:r>
      <w:r w:rsidR="003852F9">
        <w:t xml:space="preserve"> </w:t>
      </w:r>
      <w:r w:rsidR="00F542E5">
        <w:t xml:space="preserve">ainsi que le taux de couverture des tests et enfin, les flèches bleues représentent notre </w:t>
      </w:r>
      <w:r w:rsidR="00F542E5" w:rsidRPr="00F542E5">
        <w:rPr>
          <w:b/>
        </w:rPr>
        <w:t>vélocité</w:t>
      </w:r>
      <w:r w:rsidR="00F542E5">
        <w:t xml:space="preserve"> sur chaque </w:t>
      </w:r>
      <w:r w:rsidR="00F542E5" w:rsidRPr="00F542E5">
        <w:rPr>
          <w:b/>
        </w:rPr>
        <w:t>Sprint</w:t>
      </w:r>
      <w:r w:rsidR="00F542E5">
        <w:t> : plus notre vélocité est grande, plus nous pouvons nous</w:t>
      </w:r>
      <w:r w:rsidR="00D928FF">
        <w:t xml:space="preserve"> engager sur plusieurs fonctionnalités à implémenter au projet.</w:t>
      </w:r>
      <w:r w:rsidR="00F542E5">
        <w:t xml:space="preserve"> </w:t>
      </w:r>
      <w:r w:rsidR="00AA55DD">
        <w:t xml:space="preserve"> </w:t>
      </w:r>
    </w:p>
    <w:p w:rsidR="005C66CB" w:rsidRDefault="00A33864" w:rsidP="00F47A3C">
      <w:pPr>
        <w:spacing w:before="100" w:beforeAutospacing="1"/>
        <w:ind w:left="-397"/>
      </w:pPr>
      <w:r>
        <w:br w:type="page"/>
      </w:r>
      <w:r w:rsidR="00F47A3C" w:rsidRPr="00F47A3C">
        <w:rPr>
          <w:noProof/>
          <w:lang w:eastAsia="fr-FR"/>
        </w:rPr>
        <w:lastRenderedPageBreak/>
        <w:drawing>
          <wp:anchor distT="0" distB="0" distL="114300" distR="114300" simplePos="0" relativeHeight="251664384" behindDoc="0" locked="0" layoutInCell="1" allowOverlap="1">
            <wp:simplePos x="0" y="0"/>
            <wp:positionH relativeFrom="margin">
              <wp:posOffset>-1935480</wp:posOffset>
            </wp:positionH>
            <wp:positionV relativeFrom="margin">
              <wp:align>top</wp:align>
            </wp:positionV>
            <wp:extent cx="8890635" cy="5000625"/>
            <wp:effectExtent l="1905" t="0" r="7620" b="762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rot="16200000">
                      <a:off x="0" y="0"/>
                      <a:ext cx="8890635" cy="5000625"/>
                    </a:xfrm>
                    <a:prstGeom prst="rect">
                      <a:avLst/>
                    </a:prstGeom>
                  </pic:spPr>
                </pic:pic>
              </a:graphicData>
            </a:graphic>
            <wp14:sizeRelH relativeFrom="margin">
              <wp14:pctWidth>0</wp14:pctWidth>
            </wp14:sizeRelH>
            <wp14:sizeRelV relativeFrom="margin">
              <wp14:pctHeight>0</wp14:pctHeight>
            </wp14:sizeRelV>
          </wp:anchor>
        </w:drawing>
      </w:r>
      <w:r w:rsidR="00F47A3C">
        <w:br w:type="page"/>
      </w:r>
    </w:p>
    <w:p w:rsidR="0030730B" w:rsidRDefault="00800306" w:rsidP="00800306">
      <w:pPr>
        <w:pStyle w:val="Titre1"/>
        <w:ind w:firstLine="720"/>
      </w:pPr>
      <w:bookmarkStart w:id="6" w:name="_Toc490861381"/>
      <w:r>
        <w:lastRenderedPageBreak/>
        <w:t>II.</w:t>
      </w:r>
      <w:r>
        <w:tab/>
      </w:r>
      <w:r w:rsidR="0030730B">
        <w:t>Etat de l’art</w:t>
      </w:r>
      <w:bookmarkEnd w:id="6"/>
    </w:p>
    <w:p w:rsidR="00E64990" w:rsidRDefault="00E64990" w:rsidP="00E64990">
      <w:pPr>
        <w:pStyle w:val="Titre3"/>
      </w:pPr>
      <w:bookmarkStart w:id="7" w:name="_Toc490861382"/>
      <w:r>
        <w:t>Prélude :</w:t>
      </w:r>
      <w:bookmarkEnd w:id="7"/>
    </w:p>
    <w:p w:rsidR="00150294" w:rsidRDefault="00150294" w:rsidP="00150294">
      <w:pPr>
        <w:ind w:firstLine="720"/>
      </w:pPr>
      <w:r>
        <w:t>L’enseignement est un sujet qui englobe notre quotidien, que ce soit le fait d’apprendre de nouvelles connaissances, d’exercer un métier ou apprendre à pratiquer un sport. De manière générale, la personne qui enseigne un savoir, des connaissances ou des bonnes pratiques arrive à transmettre son savoir-faire à d’autres personnes. En revanche, pour un groupe de personnes ou une audience, c’est là que les résultats diffèrent : puisque toute personne est différente, il n’est pas admis que si l’on suit un enseignement, on puisse acquérir et maîtriser l’art ou le sujet en question du premier coup. Par exemple, parmi un groupe d’étudiants classique, la distraction, le manque d’attention ou le manque de connaissances au préalable sont des facteurs qui déterminent l’efficacité d'un cours.</w:t>
      </w:r>
    </w:p>
    <w:p w:rsidR="00150294" w:rsidRDefault="00150294" w:rsidP="00150294">
      <w:pPr>
        <w:ind w:firstLine="720"/>
      </w:pPr>
      <w:r>
        <w:t>La solution que j’étudie est le « Serious Game » où l’on pose un cadre, on assimile des rôles propres à chaque personne et, la plupart des cas, ces personnes doivent résoudre un problème posé. Le cadre est fictif, les rôles désignés se rapportent à la vie réelle et souvent, le problème à résoudre est un cas courant de la vie quotidienne. Le but du « Serious Game » est de faire intervenir tous les « participants », leur permettre de se projeter dans des rôles qu’ils ne maîtrisent pas et d’une certaine manière, « vivre » dans un contexte particulier. Comme il s’agit de participer à un jeu, on peut se permettre de faire des erreurs, tout comme remplir parfaitement le rôle comme demandé. L’intérêt majeur du « Serious Game » provient du fait que les « participants » se mettent dans les conditions du jeu, se sentent plus impliqués par les sujets et thèmes abordés, et enfin c’est une occasion pour les « joueurs » de mettre en pratique leurs connaissances, de se concentrer sur leurs tâches respectives et de s’approprier les codes selon le contexte choisi.</w:t>
      </w:r>
    </w:p>
    <w:p w:rsidR="00150294" w:rsidRDefault="00150294" w:rsidP="00150294">
      <w:pPr>
        <w:ind w:firstLine="720"/>
      </w:pPr>
      <w:r>
        <w:t>Dans le cas d’une entreprise de services numérique comme VISEO Technologies, le projet I-Learning est un « Serious Game » permettant aux collaborateurs de suivre des formations et de monter en compétences. Il présente des exercices de type quiz et des exercices de type « poupée » : le premier correspond à résoudre plusieurs questions en sélectionnant les bonnes réponses tandis que le second propose une sorte de « puzzle » où il faut rassembler les bonnes réponses avec les énoncés proposés afin de remplir certains objectifs fixés par le jeu. Lorsque l’on a complété le jeu, on découvre nos résultats et on a également accès aux explications des réponses pour vérifier que l’on a bien assimilé le sujet.</w:t>
      </w:r>
    </w:p>
    <w:p w:rsidR="009C57D0" w:rsidRDefault="009C57D0" w:rsidP="00532615">
      <w:pPr>
        <w:ind w:firstLine="720"/>
      </w:pPr>
      <w:r>
        <w:t>A travers cet état de l’art, on s’</w:t>
      </w:r>
      <w:r w:rsidR="000314DE">
        <w:t xml:space="preserve">intéressera au « Serious Game » en tant que méthode d’enseignement, puis en étudiant les différentes méthodes qui existent à l’heure actuelle. Ensuite, nous ferons une analyse scientifique et technique du projet I-Learning en tant qu’application Web reposant sur des « Serious Games ». Nous conclurons cet état de l’art par l’intérêt de VISEO Technologies pour cette plateforme </w:t>
      </w:r>
      <w:r w:rsidR="000314DE">
        <w:lastRenderedPageBreak/>
        <w:t>ainsi que l’avenir des « Serious Games » ainsi qu</w:t>
      </w:r>
      <w:r w:rsidR="00532615">
        <w:t>e des plateformes permettant d’acquérir des connaissances à travers les « Serious Games ».</w:t>
      </w:r>
    </w:p>
    <w:p w:rsidR="0030730B" w:rsidRPr="00150294" w:rsidRDefault="0030730B" w:rsidP="00150294">
      <w:pPr>
        <w:ind w:firstLine="720"/>
      </w:pPr>
      <w:r>
        <w:br w:type="page"/>
      </w:r>
    </w:p>
    <w:p w:rsidR="002F3ABD" w:rsidRDefault="00EE71FD" w:rsidP="002F3ABD">
      <w:pPr>
        <w:pStyle w:val="Titre2"/>
        <w:numPr>
          <w:ilvl w:val="0"/>
          <w:numId w:val="19"/>
        </w:numPr>
      </w:pPr>
      <w:bookmarkStart w:id="8" w:name="_Toc490861383"/>
      <w:r>
        <w:lastRenderedPageBreak/>
        <w:t>Définition</w:t>
      </w:r>
      <w:r w:rsidR="00860A5D">
        <w:t>,</w:t>
      </w:r>
      <w:r w:rsidR="002F3ABD">
        <w:t xml:space="preserve"> objectif et exemples</w:t>
      </w:r>
      <w:bookmarkEnd w:id="8"/>
    </w:p>
    <w:p w:rsidR="00025C4B" w:rsidRDefault="00361CA1" w:rsidP="00814D42">
      <w:r>
        <w:rPr>
          <w:noProof/>
        </w:rPr>
        <mc:AlternateContent>
          <mc:Choice Requires="wpg">
            <w:drawing>
              <wp:anchor distT="0" distB="0" distL="114300" distR="114300" simplePos="0" relativeHeight="251677696" behindDoc="0" locked="0" layoutInCell="1" allowOverlap="1">
                <wp:simplePos x="0" y="0"/>
                <wp:positionH relativeFrom="margin">
                  <wp:posOffset>499110</wp:posOffset>
                </wp:positionH>
                <wp:positionV relativeFrom="paragraph">
                  <wp:posOffset>1323975</wp:posOffset>
                </wp:positionV>
                <wp:extent cx="4762500" cy="3438525"/>
                <wp:effectExtent l="0" t="0" r="0" b="9525"/>
                <wp:wrapTopAndBottom/>
                <wp:docPr id="28" name="Groupe 28"/>
                <wp:cNvGraphicFramePr/>
                <a:graphic xmlns:a="http://schemas.openxmlformats.org/drawingml/2006/main">
                  <a:graphicData uri="http://schemas.microsoft.com/office/word/2010/wordprocessingGroup">
                    <wpg:wgp>
                      <wpg:cNvGrpSpPr/>
                      <wpg:grpSpPr>
                        <a:xfrm>
                          <a:off x="0" y="0"/>
                          <a:ext cx="4762500" cy="3438525"/>
                          <a:chOff x="0" y="0"/>
                          <a:chExt cx="4131945" cy="2751075"/>
                        </a:xfrm>
                      </wpg:grpSpPr>
                      <wpg:grpSp>
                        <wpg:cNvPr id="25" name="Groupe 25"/>
                        <wpg:cNvGrpSpPr/>
                        <wpg:grpSpPr>
                          <a:xfrm>
                            <a:off x="0" y="0"/>
                            <a:ext cx="4131945" cy="2751075"/>
                            <a:chOff x="0" y="0"/>
                            <a:chExt cx="4131945" cy="2751075"/>
                          </a:xfrm>
                        </wpg:grpSpPr>
                        <wps:wsp>
                          <wps:cNvPr id="20" name="Organigramme : Connecteur 20"/>
                          <wps:cNvSpPr/>
                          <wps:spPr>
                            <a:xfrm>
                              <a:off x="914400" y="419100"/>
                              <a:ext cx="2276475" cy="2209800"/>
                            </a:xfrm>
                            <a:prstGeom prst="flowChartConnector">
                              <a:avLst/>
                            </a:prstGeom>
                            <a:noFill/>
                            <a:ln w="3175">
                              <a:solidFill>
                                <a:srgbClr val="000000">
                                  <a:alpha val="50196"/>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 coins arrondis 21"/>
                          <wps:cNvSpPr/>
                          <wps:spPr>
                            <a:xfrm>
                              <a:off x="1238250" y="0"/>
                              <a:ext cx="1656000" cy="1008000"/>
                            </a:xfrm>
                            <a:prstGeom prst="round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43102" w:rsidRPr="00361CA1" w:rsidRDefault="00943102"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pédagogique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 coins arrondis 22"/>
                          <wps:cNvSpPr/>
                          <wps:spPr>
                            <a:xfrm>
                              <a:off x="2476500" y="1743075"/>
                              <a:ext cx="1655445" cy="1007745"/>
                            </a:xfrm>
                            <a:prstGeom prst="round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43102" w:rsidRPr="00361CA1" w:rsidRDefault="00943102"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ludique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 coins arrondis 24"/>
                          <wps:cNvSpPr/>
                          <wps:spPr>
                            <a:xfrm>
                              <a:off x="0" y="1743075"/>
                              <a:ext cx="1656000" cy="1008000"/>
                            </a:xfrm>
                            <a:prstGeom prst="round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43102" w:rsidRPr="00361CA1" w:rsidRDefault="00943102"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Aspect </w:t>
                                </w:r>
                                <w: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 name="Zone de texte 27"/>
                        <wps:cNvSpPr txBox="1"/>
                        <wps:spPr>
                          <a:xfrm>
                            <a:off x="1419225" y="1151872"/>
                            <a:ext cx="1224000" cy="638452"/>
                          </a:xfrm>
                          <a:prstGeom prst="rect">
                            <a:avLst/>
                          </a:prstGeom>
                          <a:noFill/>
                          <a:ln w="6350">
                            <a:noFill/>
                          </a:ln>
                        </wps:spPr>
                        <wps:txbx>
                          <w:txbxContent>
                            <w:p w:rsidR="00943102" w:rsidRPr="00361CA1" w:rsidRDefault="00943102" w:rsidP="00361CA1">
                              <w:pPr>
                                <w:jc w:val="center"/>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Serious game</w:t>
                              </w:r>
                            </w:p>
                            <w:p w:rsidR="00943102" w:rsidRDefault="009431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28" o:spid="_x0000_s1028" style="position:absolute;left:0;text-align:left;margin-left:39.3pt;margin-top:104.25pt;width:375pt;height:270.75pt;z-index:251677696;mso-position-horizontal-relative:margin;mso-width-relative:margin;mso-height-relative:margin" coordsize="41319,27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">
                <v:group id="Groupe 25" o:spid="_x0000_s1029" style="position:absolute;width:41319;height:27510" coordsize="41319,27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type id="_x0000_t120" coordsize="21600,21600" o:spt="120" path="m10800,qx,10800,10800,21600,21600,10800,10800,xe">
                    <v:path gradientshapeok="t" o:connecttype="custom" o:connectlocs="10800,0;3163,3163;0,10800;3163,18437;10800,21600;18437,18437;21600,10800;18437,3163" textboxrect="3163,3163,18437,18437"/>
                  </v:shapetype>
                  <v:shape id="Organigramme : Connecteur 20" o:spid="_x0000_s1030" type="#_x0000_t120" style="position:absolute;left:9144;top:4191;width:22764;height:22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" filled="f" strokeweight=".25pt">
                    <v:stroke opacity="32896f"/>
                  </v:shape>
                  <v:roundrect id="Rectangle : coins arrondis 21" o:spid="_x0000_s1031" style="position:absolute;left:12382;width:16560;height:10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" fillcolor="#00b0f0" stroked="f" strokeweight="2pt">
                    <v:textbox>
                      <w:txbxContent>
                        <w:p w:rsidR="00943102" w:rsidRPr="00361CA1" w:rsidRDefault="00943102"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pédagogique</w:t>
                          </w:r>
                        </w:p>
                      </w:txbxContent>
                    </v:textbox>
                  </v:roundrect>
                  <v:roundrect id="Rectangle : coins arrondis 22" o:spid="_x0000_s1032" style="position:absolute;left:24765;top:17430;width:16554;height:100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" fillcolor="#3be4ff [1940]" stroked="f" strokeweight="2pt">
                    <v:textbox>
                      <w:txbxContent>
                        <w:p w:rsidR="00943102" w:rsidRPr="00361CA1" w:rsidRDefault="00943102"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ludique</w:t>
                          </w:r>
                        </w:p>
                      </w:txbxContent>
                    </v:textbox>
                  </v:roundrect>
                  <v:roundrect id="Rectangle : coins arrondis 24" o:spid="_x0000_s1033" style="position:absolute;top:17430;width:16560;height:10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" fillcolor="#60b4ff [2414]" stroked="f" strokeweight="2pt">
                    <v:textbox>
                      <w:txbxContent>
                        <w:p w:rsidR="00943102" w:rsidRPr="00361CA1" w:rsidRDefault="00943102"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Aspect </w:t>
                          </w:r>
                          <w: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technique</w:t>
                          </w:r>
                        </w:p>
                      </w:txbxContent>
                    </v:textbox>
                  </v:roundrect>
                </v:group>
                <v:shape id="Zone de texte 27" o:spid="_x0000_s1034" type="#_x0000_t202" style="position:absolute;left:14192;top:11518;width:12240;height:6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rsidR="00943102" w:rsidRPr="00361CA1" w:rsidRDefault="00943102" w:rsidP="00361CA1">
                        <w:pPr>
                          <w:jc w:val="center"/>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Serious game</w:t>
                        </w:r>
                      </w:p>
                      <w:p w:rsidR="00943102" w:rsidRDefault="00943102"/>
                    </w:txbxContent>
                  </v:textbox>
                </v:shape>
                <w10:wrap type="topAndBottom" anchorx="margin"/>
              </v:group>
            </w:pict>
          </mc:Fallback>
        </mc:AlternateContent>
      </w:r>
      <w:r w:rsidR="00814D42">
        <w:tab/>
      </w:r>
      <w:r w:rsidR="00CD33C1">
        <w:t>Le « Serious</w:t>
      </w:r>
      <w:r w:rsidR="007E4001">
        <w:t> Game » est un jeu qui a pour but d’enseigner de nouvelles connaissances, renforcer ses acquis et évaluer le niveau d’une personne. De manière général, le « Serious Game » pose un scénario où l’on doit résoudre un problème en « jouant le jeu », c’est-à-dire que notre rôle est de compléter le jeu selon les règles imposées et la réussite va dépendre des décisions que l’on va prendre.</w:t>
      </w:r>
      <w:r w:rsidR="00CD33C1">
        <w:t xml:space="preserve"> </w:t>
      </w:r>
    </w:p>
    <w:p w:rsidR="002E4DE8" w:rsidRDefault="00361CA1" w:rsidP="00CD33C1">
      <w:pPr>
        <w:ind w:left="360" w:firstLine="360"/>
      </w:pPr>
      <w:r>
        <w:rPr>
          <w:noProof/>
        </w:rPr>
        <mc:AlternateContent>
          <mc:Choice Requires="wps">
            <w:drawing>
              <wp:anchor distT="0" distB="0" distL="114300" distR="114300" simplePos="0" relativeHeight="251675648" behindDoc="0" locked="0" layoutInCell="1" allowOverlap="1" wp14:anchorId="2C6B629D" wp14:editId="2EB2E8F8">
                <wp:simplePos x="0" y="0"/>
                <wp:positionH relativeFrom="margin">
                  <wp:align>center</wp:align>
                </wp:positionH>
                <wp:positionV relativeFrom="paragraph">
                  <wp:posOffset>3820160</wp:posOffset>
                </wp:positionV>
                <wp:extent cx="4131945" cy="635"/>
                <wp:effectExtent l="0" t="0" r="1905" b="0"/>
                <wp:wrapTopAndBottom/>
                <wp:docPr id="26" name="Zone de texte 26"/>
                <wp:cNvGraphicFramePr/>
                <a:graphic xmlns:a="http://schemas.openxmlformats.org/drawingml/2006/main">
                  <a:graphicData uri="http://schemas.microsoft.com/office/word/2010/wordprocessingShape">
                    <wps:wsp>
                      <wps:cNvSpPr txBox="1"/>
                      <wps:spPr>
                        <a:xfrm>
                          <a:off x="0" y="0"/>
                          <a:ext cx="4131945" cy="635"/>
                        </a:xfrm>
                        <a:prstGeom prst="rect">
                          <a:avLst/>
                        </a:prstGeom>
                        <a:solidFill>
                          <a:prstClr val="white"/>
                        </a:solidFill>
                        <a:ln>
                          <a:noFill/>
                        </a:ln>
                      </wps:spPr>
                      <wps:txbx>
                        <w:txbxContent>
                          <w:p w:rsidR="00943102" w:rsidRPr="00F519DC" w:rsidRDefault="00943102" w:rsidP="00151B72">
                            <w:pPr>
                              <w:pStyle w:val="Lgende"/>
                              <w:rPr>
                                <w:noProof/>
                                <w:color w:val="595959" w:themeColor="text1" w:themeTint="A6"/>
                              </w:rPr>
                            </w:pPr>
                            <w:r>
                              <w:t xml:space="preserve">Figure </w:t>
                            </w:r>
                            <w:fldSimple w:instr=" SEQ Figure \* ARABIC ">
                              <w:r w:rsidR="00762C33">
                                <w:rPr>
                                  <w:noProof/>
                                </w:rPr>
                                <w:t>4</w:t>
                              </w:r>
                            </w:fldSimple>
                            <w:r>
                              <w:t xml:space="preserve"> – Différents aspects du Serious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B629D" id="Zone de texte 26" o:spid="_x0000_s1035" type="#_x0000_t202" style="position:absolute;left:0;text-align:left;margin-left:0;margin-top:300.8pt;width:325.35pt;height:.05pt;z-index:251675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" stroked="f">
                <v:textbox style="mso-fit-shape-to-text:t" inset="0,0,0,0">
                  <w:txbxContent>
                    <w:p w:rsidR="00943102" w:rsidRPr="00F519DC" w:rsidRDefault="00943102" w:rsidP="00151B72">
                      <w:pPr>
                        <w:pStyle w:val="Lgende"/>
                        <w:rPr>
                          <w:noProof/>
                          <w:color w:val="595959" w:themeColor="text1" w:themeTint="A6"/>
                        </w:rPr>
                      </w:pPr>
                      <w:r>
                        <w:t xml:space="preserve">Figure </w:t>
                      </w:r>
                      <w:fldSimple w:instr=" SEQ Figure \* ARABIC ">
                        <w:r w:rsidR="00762C33">
                          <w:rPr>
                            <w:noProof/>
                          </w:rPr>
                          <w:t>4</w:t>
                        </w:r>
                      </w:fldSimple>
                      <w:r>
                        <w:t xml:space="preserve"> – Différents aspects du Serious Game</w:t>
                      </w:r>
                    </w:p>
                  </w:txbxContent>
                </v:textbox>
                <w10:wrap type="topAndBottom" anchorx="margin"/>
              </v:shape>
            </w:pict>
          </mc:Fallback>
        </mc:AlternateContent>
      </w:r>
    </w:p>
    <w:p w:rsidR="00845416" w:rsidRDefault="00845416" w:rsidP="00025C4B">
      <w:pPr>
        <w:ind w:left="360"/>
      </w:pPr>
    </w:p>
    <w:p w:rsidR="00025C4B" w:rsidRDefault="00E9055F" w:rsidP="00E9055F">
      <w:r>
        <w:tab/>
      </w:r>
      <w:r w:rsidR="00845416">
        <w:t xml:space="preserve">L’intérêt du « Serious Game » est de mêler à la fois </w:t>
      </w:r>
      <w:r w:rsidR="00DA486D">
        <w:t xml:space="preserve">le côté ludique de l’exercice, l’acquisition de connaissance sur un sujet complexe </w:t>
      </w:r>
      <w:r w:rsidR="0002391A">
        <w:t xml:space="preserve">pour </w:t>
      </w:r>
      <w:r w:rsidR="00FB5BD3">
        <w:t xml:space="preserve">que l’utilisateur prenne envie à se prêter au jeu tout en sachant que derrière, celui-ci ou celle-ci pourra réaliser ses objectifs personnels. Cependant, tous les « Serious Games » ne se valent pas, il faut en déterminer le contenu, la difficulté, la forme et les moyens de retenir l’attention de l’utilisateur pour qu’il prenne plaisir à </w:t>
      </w:r>
      <w:r w:rsidR="00FE223E">
        <w:t xml:space="preserve">compléter le jeu : si le jeu devient ennuyeux, le « Serious Game » perd de son intérêt </w:t>
      </w:r>
      <w:r w:rsidR="00EC6ABD">
        <w:t>et il vaut mieux choisir de passer par une autre méthode pour s’entraîner sur le même thème.</w:t>
      </w:r>
      <w:r w:rsidR="00FC08B9">
        <w:t xml:space="preserve"> Or l’utilisateur est au centre du « Serious Game » et tout s’organise autour de celui-ci : avec un « Serious Game » il est donc possible de jouer sur les sentiments pour obtenir son approbation, éclaircir des doutes ou bien faire naître un sentiment d’engagement pour une certaine cause.</w:t>
      </w:r>
    </w:p>
    <w:p w:rsidR="00455F00" w:rsidRDefault="00191A47" w:rsidP="00191A47">
      <w:r>
        <w:tab/>
      </w:r>
      <w:r w:rsidR="00455F00">
        <w:t>Pour illustrer concrètement ce à quoi peut ressembler un « Serious Game », nous allons aborder plusieurs domaines différents où</w:t>
      </w:r>
      <w:r w:rsidR="004A6C6A">
        <w:t xml:space="preserve"> </w:t>
      </w:r>
      <w:r w:rsidR="00ED423F">
        <w:t xml:space="preserve">les trois aspects du « Serious Game » sont </w:t>
      </w:r>
      <w:r w:rsidR="00861D45">
        <w:t>représentés à travers des cas concrets.</w:t>
      </w:r>
    </w:p>
    <w:p w:rsidR="0075464D" w:rsidRDefault="00890626" w:rsidP="00191A47">
      <w:r>
        <w:lastRenderedPageBreak/>
        <w:tab/>
        <w:t xml:space="preserve">D’un point de vue ludique, on </w:t>
      </w:r>
      <w:r w:rsidR="004947E9">
        <w:t>citera le jeu Surgeon Simulator</w:t>
      </w:r>
      <w:r w:rsidR="00E5407C">
        <w:rPr>
          <w:rStyle w:val="Appelnotedebasdep"/>
        </w:rPr>
        <w:footnoteReference w:id="2"/>
      </w:r>
      <w:r w:rsidR="004947E9">
        <w:t xml:space="preserve"> qui </w:t>
      </w:r>
      <w:r w:rsidR="00D30B5F">
        <w:t xml:space="preserve">utilise le casque de réalité virtuelle Oculus Rift où l’on se met à la place d’un chirurgien qui doit procéder à des opérations du cœur, du cerveau </w:t>
      </w:r>
      <w:r w:rsidR="00F74BDC">
        <w:t>ou sur d’autres organes</w:t>
      </w:r>
      <w:r w:rsidR="0075464D">
        <w:t>. C’est l’illustration même d’un des jeux de notre enfance, le Docteur Maboul où le but de transplanter des organes tout en gardant le patient en vie mais Surgeon Simulator affiche un humour noir, comme peut le démontrer une vidéo YouTube que j’ai apprécié : Benstatic, Surgeon</w:t>
      </w:r>
      <w:r w:rsidR="0075464D" w:rsidRPr="0075464D">
        <w:rPr>
          <w:i/>
        </w:rPr>
        <w:t xml:space="preserve"> Simulator - Hypochondriacs and Brian Transplants, </w:t>
      </w:r>
      <w:hyperlink r:id="rId16" w:history="1">
        <w:r w:rsidR="0075464D" w:rsidRPr="00D708CD">
          <w:rPr>
            <w:rStyle w:val="Lienhypertexte"/>
          </w:rPr>
          <w:t>https://www.youtube.com/watch?v=NfdZFi-Tqrs&amp;t=2s</w:t>
        </w:r>
      </w:hyperlink>
    </w:p>
    <w:p w:rsidR="00975787" w:rsidRDefault="0075464D" w:rsidP="00191A47">
      <w:r>
        <w:tab/>
        <w:t>Le « chirurgien » qui doit sauver la vie du patient « Bob » fait donc tout son possible pour opérer les organes défectueux : on peut émettre des doutes sur la manière utilisée mais c’est une volonté de l’</w:t>
      </w:r>
      <w:r w:rsidR="00BB3E70">
        <w:t>éditeur de jeu de permettre autant de liberté car le but est de s’amuser et de relever des défis de plus en plus importants comme une panne d’éclairage pendant l’opération, un temps restreint car la santé du patient est très affectée, etc…</w:t>
      </w:r>
    </w:p>
    <w:p w:rsidR="00BA677C" w:rsidRDefault="00975787" w:rsidP="00BA677C">
      <w:r>
        <w:tab/>
        <w:t xml:space="preserve">Du point de vue pédagogique, on peut citer le jeu télévisé « Questions pour un </w:t>
      </w:r>
      <w:r w:rsidR="004274E4">
        <w:t>champion »</w:t>
      </w:r>
      <w:r w:rsidR="0075464D">
        <w:t xml:space="preserve"> </w:t>
      </w:r>
      <w:r w:rsidR="00D7432B">
        <w:t xml:space="preserve">qui met en jeu 4 candidats devant répondre le plus de </w:t>
      </w:r>
      <w:r w:rsidR="004274E4">
        <w:t>questions possibles</w:t>
      </w:r>
      <w:r w:rsidR="00D7432B">
        <w:t xml:space="preserve"> pour atteindre les 9 points. Une fois qu’une personne a acquis les 9 points, les</w:t>
      </w:r>
      <w:r w:rsidR="004274E4">
        <w:t xml:space="preserve"> deux candidats qui ont le plus de bonnes réponses et ainsi de suite, jusqu’à qu’il ne reste plus qu’un seul candidat pour tenter d’empocher la récompense. Ici, ce sont les connaissances de la culture générale qui sont évalués dans ce jeu télévisé</w:t>
      </w:r>
      <w:r w:rsidR="00BA677C">
        <w:t xml:space="preserve"> et en plus d’enrichir sa culture générale, on peut recevoir une récompense financière.</w:t>
      </w:r>
    </w:p>
    <w:p w:rsidR="00334ED2" w:rsidRDefault="00BA677C" w:rsidP="003235CA">
      <w:r>
        <w:tab/>
        <w:t>Les candidats ont donc une motivation supplémentaire à apprendre le plus de savoir de culture générale car ils seront à même de pouvoir répondre aux différentes questions qui leur sont posées durant l’émissio</w:t>
      </w:r>
      <w:r w:rsidR="003235CA">
        <w:t>n et d’aller le plus loin possible.</w:t>
      </w:r>
      <w:r w:rsidR="00334ED2">
        <w:t xml:space="preserve"> Outre le gain financier qui peut s’y trouver derrière, il n’y a ni de mal à donner de mauvaises réponses ni de mal à ce que les autres candidats répondent correctement aux questions à leur place car dans la finalité, tous </w:t>
      </w:r>
      <w:r w:rsidR="00C34480">
        <w:t>les candidats</w:t>
      </w:r>
      <w:r w:rsidR="00334ED2">
        <w:t xml:space="preserve"> sont assurés d’acquérir ou de confirmer leurs connaissances préalablement acquises.</w:t>
      </w:r>
      <w:r w:rsidR="003235CA">
        <w:t xml:space="preserve"> </w:t>
      </w:r>
      <w:r w:rsidR="00334ED2">
        <w:t>[…]*</w:t>
      </w:r>
    </w:p>
    <w:p w:rsidR="00334ED2" w:rsidRDefault="00334ED2" w:rsidP="003235CA">
      <w:r>
        <w:tab/>
        <w:t>Enfin, pour citer un exemple d’un « Serious Game » du point de vue de l’aspect technique</w:t>
      </w:r>
      <w:r w:rsidR="00C34480">
        <w:t>, je me sers comme référence d</w:t>
      </w:r>
      <w:r w:rsidR="000B6BBC">
        <w:t>u module d’Anglais Renforcé qui est proposé à l’ESIEA pour les étudiants qui ont un peu plus de difficultés en anglais et pour le TOEIC de manière générale. En effet, au moins une heure et demie sont consacrés chaque semaine à tous les étudiants qui</w:t>
      </w:r>
      <w:r w:rsidR="00967D5E">
        <w:t xml:space="preserve"> participent au module d’Anglais Renforcé et </w:t>
      </w:r>
      <w:r w:rsidR="00AA4083">
        <w:t>en plus de cours avec un enseignant, ils ont une obligation de réaliser un nombre d’exercices écrits et oraux sur le site de Gymglish</w:t>
      </w:r>
      <w:r w:rsidR="00E5407C">
        <w:rPr>
          <w:rStyle w:val="Appelnotedebasdep"/>
        </w:rPr>
        <w:footnoteReference w:id="3"/>
      </w:r>
      <w:r w:rsidR="00E5407C">
        <w:t xml:space="preserve"> pour avoir une progression de leur niveau d’anglais dans le temps. L’avantage d’une telle plateforme est le fait de pouvoir obtenir la correction rapidement, obtenir les explications ainsi que le score atteint pour la journée et </w:t>
      </w:r>
      <w:r w:rsidR="00E5407C">
        <w:lastRenderedPageBreak/>
        <w:t>encourager l’étudiant à faire mieux durant sa prochaine session. Les sessions ne durent que 15 minutes.</w:t>
      </w:r>
    </w:p>
    <w:p w:rsidR="00BA677C" w:rsidRDefault="00E5407C" w:rsidP="003235CA">
      <w:r>
        <w:tab/>
      </w:r>
      <w:r w:rsidR="003235CA">
        <w:t xml:space="preserve">Par ailleurs, le « Serious Game » a été la méthode d’instruction que nous avons suivi pour le module </w:t>
      </w:r>
      <w:r w:rsidR="003235CA" w:rsidRPr="00E5407C">
        <w:rPr>
          <w:i/>
        </w:rPr>
        <w:t>Jeux d’entreprise</w:t>
      </w:r>
      <w:r w:rsidR="003235CA">
        <w:t xml:space="preserve"> enseigné en 5</w:t>
      </w:r>
      <w:r w:rsidR="003235CA" w:rsidRPr="003235CA">
        <w:rPr>
          <w:vertAlign w:val="superscript"/>
        </w:rPr>
        <w:t>ème</w:t>
      </w:r>
      <w:r w:rsidR="003235CA">
        <w:t xml:space="preserve"> année à l’ESIEA dans la mineure managériale </w:t>
      </w:r>
      <w:r w:rsidR="003235CA" w:rsidRPr="003235CA">
        <w:rPr>
          <w:i/>
        </w:rPr>
        <w:t>Ingénieur intra/entrepreneur o</w:t>
      </w:r>
      <w:r w:rsidR="003235CA">
        <w:rPr>
          <w:i/>
        </w:rPr>
        <w:t>ption Ingé</w:t>
      </w:r>
      <w:r w:rsidR="003235CA" w:rsidRPr="003235CA">
        <w:rPr>
          <w:i/>
        </w:rPr>
        <w:t>nieur d'affaires</w:t>
      </w:r>
      <w:r w:rsidR="003235CA">
        <w:rPr>
          <w:i/>
        </w:rPr>
        <w:t xml:space="preserve">. </w:t>
      </w:r>
      <w:r w:rsidR="003235CA">
        <w:t xml:space="preserve">Personnellement, cela a été l’une de mes matières préférées car nous avions effectivement été dans une situation de gestion d’entreprise – une société de services type SSII – avec des rôles prédéfinis pour chacune des personnes </w:t>
      </w:r>
      <w:r w:rsidR="00334ED2">
        <w:t>du groupe qui se composait au maximum de 5 personnes. On y retrouvait le PDG de l’entreprise, l’Administrateur des Ventes, le responsable Production, le responsables Ressources humaines et le responsable Marketing &amp; Ventes. TODO =&gt; check rôles</w:t>
      </w:r>
      <w:r>
        <w:t xml:space="preserve"> Nous étions divisés en deux pays constitués de six différentes ent</w:t>
      </w:r>
      <w:r w:rsidR="00927D18">
        <w:t xml:space="preserve">reprises chacun et nous devions rendre les entreprises dans un état moins grave qu’on nous les avait laissées lors de la première année d’activité. Il fallait donc collaborer avec chaque membre de son équipe pour prendre les bonnes décisions, établir une stratégie ou plusieurs et se mettre d’accord sur les marches à suivre. Nous avons eu également à gérer les problèmes que nous pouvons rencontrer dans le monde professionnel comme des grèves provenant de la société prestataire qui proposait ses services, de nouvelles lois qui instaurent de nouvelles politiques d’entreprise et le syndicat de l’entreprise qui demande des réclamations auprès de son administration. </w:t>
      </w:r>
      <w:r w:rsidR="00927D18">
        <w:br/>
        <w:t>Le « Serious Game » du jeu d’entreprise était donc riche en pédagogie car elle nécessitait l’implication de tous. Cela nous a permis de traiter un sujet complexe telle que la gestion d’une entreprise, apprendre à gérer des crises et maîtriser les contraintes budgétaires</w:t>
      </w:r>
      <w:r w:rsidR="008F53C9">
        <w:t xml:space="preserve"> et enfin, tout cela dans un cadre fictif avec un esprit de compétition entre les deux pays pour savoir qui se débrouillait le mieux parmi toutes les entreprises. Le fait que toutes les entreprises ont joué le jeu a fait que le « Serious Game » était d’autant plus intéressant et amusant qu’il n’avait l’air lors des premiers instants du cours.</w:t>
      </w:r>
      <w:r w:rsidR="00927D18">
        <w:t xml:space="preserve"> </w:t>
      </w:r>
    </w:p>
    <w:p w:rsidR="00B357CA" w:rsidRDefault="008F53C9" w:rsidP="00B357CA">
      <w:pPr>
        <w:keepNext/>
      </w:pPr>
      <w:r>
        <w:lastRenderedPageBreak/>
        <w:tab/>
        <w:t xml:space="preserve">Le « Serious Game » peut </w:t>
      </w:r>
      <w:r w:rsidR="001C618D">
        <w:t xml:space="preserve">donc </w:t>
      </w:r>
      <w:r>
        <w:t>se résumer</w:t>
      </w:r>
      <w:r w:rsidR="001C618D">
        <w:t xml:space="preserve"> à un mélange entre l’apprentissage de connaissances, le jeu et la mise en situation d’un problème courant dans la vie réelle.</w:t>
      </w:r>
      <w:r w:rsidR="001C618D" w:rsidRPr="001C618D">
        <w:rPr>
          <w:noProof/>
        </w:rPr>
        <w:t xml:space="preserve"> </w:t>
      </w:r>
      <w:r w:rsidR="001C618D" w:rsidRPr="00CD33C1">
        <w:rPr>
          <w:noProof/>
        </w:rPr>
        <w:drawing>
          <wp:inline distT="0" distB="0" distL="0" distR="0" wp14:anchorId="04CE1BB7" wp14:editId="7209FFAA">
            <wp:extent cx="5760720" cy="3977640"/>
            <wp:effectExtent l="0" t="0" r="0" b="3810"/>
            <wp:docPr id="19" name="Picture 2" descr="http://flowleadership.org/wp-content/uploads/2016/03/serious_game_class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http://flowleadership.org/wp-content/uploads/2016/03/serious_game_classification.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109" r="-109" b="10518"/>
                    <a:stretch/>
                  </pic:blipFill>
                  <pic:spPr bwMode="auto">
                    <a:xfrm>
                      <a:off x="0" y="0"/>
                      <a:ext cx="5760720" cy="3977640"/>
                    </a:xfrm>
                    <a:prstGeom prst="rect">
                      <a:avLst/>
                    </a:prstGeom>
                    <a:noFill/>
                    <a:extLst/>
                  </pic:spPr>
                </pic:pic>
              </a:graphicData>
            </a:graphic>
          </wp:inline>
        </w:drawing>
      </w:r>
    </w:p>
    <w:p w:rsidR="008F53C9" w:rsidRPr="003235CA" w:rsidRDefault="00B357CA" w:rsidP="00B357CA">
      <w:pPr>
        <w:pStyle w:val="Lgende"/>
        <w:jc w:val="both"/>
      </w:pPr>
      <w:r>
        <w:t xml:space="preserve">Figure </w:t>
      </w:r>
      <w:fldSimple w:instr=" SEQ Figure \* ARABIC ">
        <w:r w:rsidR="00762C33">
          <w:rPr>
            <w:noProof/>
          </w:rPr>
          <w:t>5</w:t>
        </w:r>
      </w:fldSimple>
      <w:r>
        <w:t xml:space="preserve"> – Concordance des domaines qui composent le « Serious Game »</w:t>
      </w:r>
    </w:p>
    <w:p w:rsidR="00025C4B" w:rsidRDefault="004274E4" w:rsidP="00BA677C">
      <w:r>
        <w:tab/>
      </w:r>
    </w:p>
    <w:p w:rsidR="00EC6ABD" w:rsidRDefault="00EC6ABD">
      <w:pPr>
        <w:jc w:val="left"/>
      </w:pPr>
      <w:r>
        <w:br w:type="page"/>
      </w:r>
    </w:p>
    <w:p w:rsidR="002F3ABD" w:rsidRDefault="002F3ABD" w:rsidP="00E02D60">
      <w:pPr>
        <w:pStyle w:val="Titre2"/>
        <w:numPr>
          <w:ilvl w:val="0"/>
          <w:numId w:val="19"/>
        </w:numPr>
      </w:pPr>
      <w:bookmarkStart w:id="9" w:name="_Toc490861384"/>
      <w:r>
        <w:lastRenderedPageBreak/>
        <w:t>Etude du marché</w:t>
      </w:r>
      <w:r w:rsidR="00FC08B9">
        <w:t xml:space="preserve"> des Serious Games</w:t>
      </w:r>
      <w:bookmarkEnd w:id="9"/>
    </w:p>
    <w:p w:rsidR="00726ECF" w:rsidRDefault="00726ECF" w:rsidP="00726ECF">
      <w:r>
        <w:tab/>
      </w:r>
      <w:r w:rsidR="004A6C6A">
        <w:t xml:space="preserve">Le « Serious Game » se caractérise par sa capacité à proposer tout type de contenu, qu’il s’agisse d’un domaine industriel, de l’éducation, de l’informatique ou en lien avec tout autre environnement de travail. </w:t>
      </w:r>
      <w:r w:rsidR="00F46186">
        <w:t>Selon Serious Factory</w:t>
      </w:r>
      <w:r w:rsidR="00F46186">
        <w:rPr>
          <w:rStyle w:val="Appelnotedebasdep"/>
        </w:rPr>
        <w:footnoteReference w:id="4"/>
      </w:r>
      <w:r w:rsidR="00F044AA">
        <w:t>, le marché de la g</w:t>
      </w:r>
      <w:r w:rsidR="00F46186">
        <w:t>amification est en pleine expansion. D’après un rapport de Technavio datant de décembre 2015, le « marché représentera plus de 6 milliards de dollars d’ici 2019 avec une croissance de 48% ». Markets&amp;Markets indique plus de 11 milliards de dollars d’ici 2020</w:t>
      </w:r>
      <w:r w:rsidR="00400DBB">
        <w:t>, pour un taux de croissance annuel estimé à 16%</w:t>
      </w:r>
      <w:r w:rsidR="00400DBB">
        <w:rPr>
          <w:rStyle w:val="Appelnotedebasdep"/>
        </w:rPr>
        <w:footnoteReference w:id="5"/>
      </w:r>
      <w:r w:rsidR="00F46186">
        <w:t>. Enfin, selon la source Gartner, « plus de 70%</w:t>
      </w:r>
      <w:r w:rsidR="0046478C">
        <w:t xml:space="preserve"> des entreprises dominant le marché mondial auront au moins une application de gamification »</w:t>
      </w:r>
      <w:r w:rsidR="00400012">
        <w:t xml:space="preserve">. Comme on l’a pu constater avec le phénomène « Pokémon Go », le jeu </w:t>
      </w:r>
      <w:r w:rsidR="004F30ED">
        <w:t xml:space="preserve">présente une opportunité de toucher à un large public et les entreprises prennent en prennent conscience : ils encouragent l’usage du jeu dans un cadre professionnel, qui est la gamification, pour en faire un outil qui suscite un engagement auprès des collaborateurs. Dans ce même contexte, Serious Factory conçoit des simulations de réalité virtuelle « permettant de mettre en valeur le patrimoine et propose des </w:t>
      </w:r>
      <w:r w:rsidR="004F30ED" w:rsidRPr="004F30ED">
        <w:t>dispositifs pédagogiques pour former les professionnels du secteur</w:t>
      </w:r>
      <w:r w:rsidR="004F30ED">
        <w:t> »,</w:t>
      </w:r>
      <w:r w:rsidR="00383428">
        <w:t xml:space="preserve"> </w:t>
      </w:r>
      <w:r w:rsidR="005B69D3">
        <w:t>en particulier leur logiciel auteur VTS Editor qui permet, par exemple, de simuler une prise en charge des touristes dans un taxi, accueillir des touristes en hôtellerie-restauration, informer et orienter des touristes dans les musées ou bien apprendre des langues étrangères.</w:t>
      </w:r>
      <w:r w:rsidR="004D4835">
        <w:t xml:space="preserve"> U</w:t>
      </w:r>
      <w:r>
        <w:t>ne autre étude du cabinet Metaari estime « le taux de croissance du marché à environ 22% par an », avec une projection du chiffre d’affaires global à 6,9 milliards d’euros en 2021 dont 2,6 milliards de dollars pour celui de 2016.</w:t>
      </w:r>
    </w:p>
    <w:p w:rsidR="00EC6ABD" w:rsidRPr="00EC6ABD" w:rsidRDefault="00726ECF" w:rsidP="00EC6ABD">
      <w:r>
        <w:tab/>
        <w:t>Ces</w:t>
      </w:r>
      <w:r w:rsidR="00861D45">
        <w:t xml:space="preserve"> études concordent vers le même constat : le marché du « Serious Game »</w:t>
      </w:r>
      <w:r w:rsidR="00C209DD">
        <w:t xml:space="preserve"> est en forte croissance</w:t>
      </w:r>
      <w:r w:rsidR="00C92CFE">
        <w:t xml:space="preserve"> avec la technologie de la réalité virtuelle et augmentée – réalité mixée – qui prend une forte ampleur mais également grâce au marché du « Serious Game » mobile</w:t>
      </w:r>
      <w:r w:rsidR="00890626">
        <w:t xml:space="preserve"> qui est caractéristique du e-Learning.</w:t>
      </w:r>
      <w:r w:rsidR="00EC6ABD">
        <w:br w:type="page"/>
      </w:r>
    </w:p>
    <w:p w:rsidR="00D06F12" w:rsidRDefault="002F3ABD" w:rsidP="00D06F12">
      <w:pPr>
        <w:pStyle w:val="Titre2"/>
        <w:numPr>
          <w:ilvl w:val="0"/>
          <w:numId w:val="19"/>
        </w:numPr>
      </w:pPr>
      <w:bookmarkStart w:id="10" w:name="_Toc490861385"/>
      <w:r>
        <w:lastRenderedPageBreak/>
        <w:t>Analyse du projet I-Learning</w:t>
      </w:r>
      <w:bookmarkEnd w:id="10"/>
      <w:r w:rsidR="00D06F12">
        <w:t xml:space="preserve"> </w:t>
      </w:r>
    </w:p>
    <w:p w:rsidR="005B0F93" w:rsidRDefault="005B0F93" w:rsidP="005B0F93">
      <w:r>
        <w:tab/>
      </w:r>
      <w:r w:rsidR="00051714">
        <w:t xml:space="preserve">Le projet est accessible via </w:t>
      </w:r>
      <w:hyperlink r:id="rId18" w:history="1">
        <w:r w:rsidR="00051714" w:rsidRPr="005E0220">
          <w:rPr>
            <w:rStyle w:val="Lienhypertexte"/>
          </w:rPr>
          <w:t>i-learning-dev.viseolab.com</w:t>
        </w:r>
      </w:hyperlink>
      <w:r w:rsidR="00051714">
        <w:t xml:space="preserve"> qui donne accès à notre environnement de recette du projet. La première page qui se présente à nous est la page d’inscription / connexion où l’on crée son compte utilisateur afin de suivre les formations qui sont sauvegardées dans la base de données. Il n’y a pas de moyen de créer un compte administrateur. Lorsque l’on indique son mot de passe, il est possible de l’afficher pour corriger un mot de passe et si jamais on l’oublie, on indique son adresse email dans le champ correspondant et on recevra un email qui renverra un mail temporaire permettant de réinitialiser son mot de passe.</w:t>
      </w:r>
    </w:p>
    <w:p w:rsidR="00051714" w:rsidRDefault="004064F7" w:rsidP="005B0F93">
      <w:r>
        <w:rPr>
          <w:noProof/>
        </w:rPr>
        <mc:AlternateContent>
          <mc:Choice Requires="wpg">
            <w:drawing>
              <wp:inline distT="0" distB="0" distL="0" distR="0" wp14:anchorId="6C10DB82" wp14:editId="5DC204F5">
                <wp:extent cx="5760720" cy="3571244"/>
                <wp:effectExtent l="0" t="0" r="0" b="0"/>
                <wp:docPr id="34" name="Groupe 34"/>
                <wp:cNvGraphicFramePr/>
                <a:graphic xmlns:a="http://schemas.openxmlformats.org/drawingml/2006/main">
                  <a:graphicData uri="http://schemas.microsoft.com/office/word/2010/wordprocessingGroup">
                    <wpg:wgp>
                      <wpg:cNvGrpSpPr/>
                      <wpg:grpSpPr>
                        <a:xfrm>
                          <a:off x="0" y="0"/>
                          <a:ext cx="5760720" cy="3571244"/>
                          <a:chOff x="0" y="0"/>
                          <a:chExt cx="6129020" cy="3799564"/>
                        </a:xfrm>
                      </wpg:grpSpPr>
                      <pic:pic xmlns:pic="http://schemas.openxmlformats.org/drawingml/2006/picture">
                        <pic:nvPicPr>
                          <pic:cNvPr id="18" name="Image 18" descr="C:\Users\dma3622\AppData\Local\Microsoft\Windows\INetCache\Content.Word\inscription.png"/>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9020" cy="3409950"/>
                          </a:xfrm>
                          <a:prstGeom prst="rect">
                            <a:avLst/>
                          </a:prstGeom>
                          <a:noFill/>
                          <a:ln>
                            <a:noFill/>
                          </a:ln>
                        </pic:spPr>
                      </pic:pic>
                      <wps:wsp>
                        <wps:cNvPr id="30" name="Zone de texte 30"/>
                        <wps:cNvSpPr txBox="1"/>
                        <wps:spPr>
                          <a:xfrm>
                            <a:off x="0" y="3466494"/>
                            <a:ext cx="6129020" cy="333070"/>
                          </a:xfrm>
                          <a:prstGeom prst="rect">
                            <a:avLst/>
                          </a:prstGeom>
                          <a:solidFill>
                            <a:prstClr val="white"/>
                          </a:solidFill>
                          <a:ln>
                            <a:noFill/>
                          </a:ln>
                        </wps:spPr>
                        <wps:txbx>
                          <w:txbxContent>
                            <w:p w:rsidR="00943102" w:rsidRPr="00F16000" w:rsidRDefault="00943102" w:rsidP="00151B72">
                              <w:pPr>
                                <w:pStyle w:val="Lgende"/>
                                <w:rPr>
                                  <w:noProof/>
                                  <w:color w:val="595959" w:themeColor="text1" w:themeTint="A6"/>
                                </w:rPr>
                              </w:pPr>
                              <w:r>
                                <w:t xml:space="preserve">Figure </w:t>
                              </w:r>
                              <w:fldSimple w:instr=" SEQ Figure \* ARABIC ">
                                <w:r w:rsidR="00762C33">
                                  <w:rPr>
                                    <w:noProof/>
                                  </w:rPr>
                                  <w:t>6</w:t>
                                </w:r>
                              </w:fldSimple>
                              <w:r>
                                <w:t xml:space="preserve"> – Page d’inscription d’un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C10DB82" id="Groupe 34" o:spid="_x0000_s1036" style="width:453.6pt;height:281.2pt;mso-position-horizontal-relative:char;mso-position-vertical-relative:line" coordsize="61290,3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8" o:spid="_x0000_s1037" type="#_x0000_t75" style="position:absolute;width:61290;height:3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">
                  <v:imagedata r:id="rId20" o:title="inscription"/>
                </v:shape>
                <v:shape id="Zone de texte 30" o:spid="_x0000_s1038" type="#_x0000_t202" style="position:absolute;top:34664;width:61290;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rsidR="00943102" w:rsidRPr="00F16000" w:rsidRDefault="00943102" w:rsidP="00151B72">
                        <w:pPr>
                          <w:pStyle w:val="Lgende"/>
                          <w:rPr>
                            <w:noProof/>
                            <w:color w:val="595959" w:themeColor="text1" w:themeTint="A6"/>
                          </w:rPr>
                        </w:pPr>
                        <w:r>
                          <w:t xml:space="preserve">Figure </w:t>
                        </w:r>
                        <w:fldSimple w:instr=" SEQ Figure \* ARABIC ">
                          <w:r w:rsidR="00762C33">
                            <w:rPr>
                              <w:noProof/>
                            </w:rPr>
                            <w:t>6</w:t>
                          </w:r>
                        </w:fldSimple>
                        <w:r>
                          <w:t xml:space="preserve"> – Page d’inscription d’un utilisateur</w:t>
                        </w:r>
                      </w:p>
                    </w:txbxContent>
                  </v:textbox>
                </v:shape>
                <w10:anchorlock/>
              </v:group>
            </w:pict>
          </mc:Fallback>
        </mc:AlternateContent>
      </w:r>
    </w:p>
    <w:p w:rsidR="00051714" w:rsidRDefault="004064F7" w:rsidP="005B0F93">
      <w:r>
        <w:rPr>
          <w:noProof/>
        </w:rPr>
        <w:lastRenderedPageBreak/>
        <mc:AlternateContent>
          <mc:Choice Requires="wpg">
            <w:drawing>
              <wp:inline distT="0" distB="0" distL="0" distR="0" wp14:anchorId="614E861D" wp14:editId="1C7BE433">
                <wp:extent cx="5760720" cy="3217552"/>
                <wp:effectExtent l="0" t="0" r="0" b="1905"/>
                <wp:docPr id="33" name="Groupe 33"/>
                <wp:cNvGraphicFramePr/>
                <a:graphic xmlns:a="http://schemas.openxmlformats.org/drawingml/2006/main">
                  <a:graphicData uri="http://schemas.microsoft.com/office/word/2010/wordprocessingGroup">
                    <wpg:wgp>
                      <wpg:cNvGrpSpPr/>
                      <wpg:grpSpPr>
                        <a:xfrm>
                          <a:off x="0" y="0"/>
                          <a:ext cx="5760720" cy="3217552"/>
                          <a:chOff x="0" y="0"/>
                          <a:chExt cx="6875145" cy="3839995"/>
                        </a:xfrm>
                      </wpg:grpSpPr>
                      <pic:pic xmlns:pic="http://schemas.openxmlformats.org/drawingml/2006/picture">
                        <pic:nvPicPr>
                          <pic:cNvPr id="29" name="Image 29" descr="C:\Users\dma3622\AppData\Local\Microsoft\Windows\INetCache\Content.Word\connexion.png"/>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75145" cy="3408680"/>
                          </a:xfrm>
                          <a:prstGeom prst="rect">
                            <a:avLst/>
                          </a:prstGeom>
                          <a:noFill/>
                          <a:ln>
                            <a:noFill/>
                          </a:ln>
                        </pic:spPr>
                      </pic:pic>
                      <wps:wsp>
                        <wps:cNvPr id="31" name="Zone de texte 31"/>
                        <wps:cNvSpPr txBox="1"/>
                        <wps:spPr>
                          <a:xfrm>
                            <a:off x="0" y="3466379"/>
                            <a:ext cx="6875145" cy="373616"/>
                          </a:xfrm>
                          <a:prstGeom prst="rect">
                            <a:avLst/>
                          </a:prstGeom>
                          <a:solidFill>
                            <a:prstClr val="white"/>
                          </a:solidFill>
                          <a:ln>
                            <a:noFill/>
                          </a:ln>
                        </wps:spPr>
                        <wps:txbx>
                          <w:txbxContent>
                            <w:p w:rsidR="00943102" w:rsidRPr="00A849D0" w:rsidRDefault="00943102" w:rsidP="00151B72">
                              <w:pPr>
                                <w:pStyle w:val="Lgende"/>
                                <w:rPr>
                                  <w:noProof/>
                                  <w:color w:val="595959" w:themeColor="text1" w:themeTint="A6"/>
                                </w:rPr>
                              </w:pPr>
                              <w:r>
                                <w:t xml:space="preserve">Figure </w:t>
                              </w:r>
                              <w:fldSimple w:instr=" SEQ Figure \* ARABIC ">
                                <w:r w:rsidR="00762C33">
                                  <w:rPr>
                                    <w:noProof/>
                                  </w:rPr>
                                  <w:t>7</w:t>
                                </w:r>
                              </w:fldSimple>
                              <w:r>
                                <w:t xml:space="preserve"> – Page de connexion à la plateforme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14E861D" id="Groupe 33" o:spid="_x0000_s1039" style="width:453.6pt;height:253.35pt;mso-position-horizontal-relative:char;mso-position-vertical-relative:line" coordsize="68751,38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">
                <v:shape id="Image 29" o:spid="_x0000_s1040" type="#_x0000_t75" style="position:absolute;width:68751;height:34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">
                  <v:imagedata r:id="rId22" o:title="connexion"/>
                </v:shape>
                <v:shape id="Zone de texte 31" o:spid="_x0000_s1041" type="#_x0000_t202" style="position:absolute;top:34663;width:68751;height:3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rsidR="00943102" w:rsidRPr="00A849D0" w:rsidRDefault="00943102" w:rsidP="00151B72">
                        <w:pPr>
                          <w:pStyle w:val="Lgende"/>
                          <w:rPr>
                            <w:noProof/>
                            <w:color w:val="595959" w:themeColor="text1" w:themeTint="A6"/>
                          </w:rPr>
                        </w:pPr>
                        <w:r>
                          <w:t xml:space="preserve">Figure </w:t>
                        </w:r>
                        <w:fldSimple w:instr=" SEQ Figure \* ARABIC ">
                          <w:r w:rsidR="00762C33">
                            <w:rPr>
                              <w:noProof/>
                            </w:rPr>
                            <w:t>7</w:t>
                          </w:r>
                        </w:fldSimple>
                        <w:r>
                          <w:t xml:space="preserve"> – Page de connexion à la plateforme</w:t>
                        </w:r>
                      </w:p>
                    </w:txbxContent>
                  </v:textbox>
                </v:shape>
                <w10:anchorlock/>
              </v:group>
            </w:pict>
          </mc:Fallback>
        </mc:AlternateContent>
      </w:r>
    </w:p>
    <w:p w:rsidR="00051714" w:rsidRDefault="003746C7" w:rsidP="003746C7">
      <w:pPr>
        <w:jc w:val="left"/>
      </w:pPr>
      <w:r>
        <w:tab/>
      </w:r>
      <w:r w:rsidR="00051714">
        <w:t>Lorsque l’on se connecte en tant que collaborateur, se présente à nous</w:t>
      </w:r>
      <w:r w:rsidR="00497AF9">
        <w:t xml:space="preserve"> le tableau de bord côté collaborateur avec la liste des formations publiées : on a la possibilité de faire le tri entre les différentes formations comme celles qui sont ouvertes, celles qui ont débuté et celles qui ont été accomplies</w:t>
      </w:r>
      <w:r w:rsidR="00725B60">
        <w:t>.</w:t>
      </w:r>
      <w:r w:rsidR="00755925" w:rsidRPr="00755925">
        <w:rPr>
          <w:noProof/>
        </w:rPr>
        <w:t xml:space="preserve"> </w:t>
      </w:r>
      <w:r w:rsidR="00755925">
        <w:rPr>
          <w:noProof/>
        </w:rPr>
        <mc:AlternateContent>
          <mc:Choice Requires="wpg">
            <w:drawing>
              <wp:inline distT="0" distB="0" distL="0" distR="0" wp14:anchorId="56FFE0D8" wp14:editId="3161AE7D">
                <wp:extent cx="5760720" cy="2929899"/>
                <wp:effectExtent l="0" t="0" r="0" b="3810"/>
                <wp:docPr id="37" name="Groupe 37"/>
                <wp:cNvGraphicFramePr/>
                <a:graphic xmlns:a="http://schemas.openxmlformats.org/drawingml/2006/main">
                  <a:graphicData uri="http://schemas.microsoft.com/office/word/2010/wordprocessingGroup">
                    <wpg:wgp>
                      <wpg:cNvGrpSpPr/>
                      <wpg:grpSpPr>
                        <a:xfrm>
                          <a:off x="0" y="0"/>
                          <a:ext cx="5760720" cy="2929899"/>
                          <a:chOff x="0" y="0"/>
                          <a:chExt cx="6875780" cy="3497018"/>
                        </a:xfrm>
                      </wpg:grpSpPr>
                      <pic:pic xmlns:pic="http://schemas.openxmlformats.org/drawingml/2006/picture">
                        <pic:nvPicPr>
                          <pic:cNvPr id="32" name="Image 32" descr="C:\Users\dma3622\AppData\Local\Microsoft\Windows\INetCache\Content.Word\dashboard collab.png"/>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75780" cy="3067050"/>
                          </a:xfrm>
                          <a:prstGeom prst="rect">
                            <a:avLst/>
                          </a:prstGeom>
                          <a:noFill/>
                          <a:ln>
                            <a:noFill/>
                          </a:ln>
                        </pic:spPr>
                      </pic:pic>
                      <wps:wsp>
                        <wps:cNvPr id="36" name="Zone de texte 36"/>
                        <wps:cNvSpPr txBox="1"/>
                        <wps:spPr>
                          <a:xfrm>
                            <a:off x="0" y="3123367"/>
                            <a:ext cx="6875780" cy="373651"/>
                          </a:xfrm>
                          <a:prstGeom prst="rect">
                            <a:avLst/>
                          </a:prstGeom>
                          <a:solidFill>
                            <a:prstClr val="white"/>
                          </a:solidFill>
                          <a:ln>
                            <a:noFill/>
                          </a:ln>
                        </wps:spPr>
                        <wps:txbx>
                          <w:txbxContent>
                            <w:p w:rsidR="00943102" w:rsidRPr="00EA6840" w:rsidRDefault="00943102" w:rsidP="00151B72">
                              <w:pPr>
                                <w:pStyle w:val="Lgende"/>
                                <w:rPr>
                                  <w:noProof/>
                                  <w:color w:val="595959" w:themeColor="text1" w:themeTint="A6"/>
                                </w:rPr>
                              </w:pPr>
                              <w:r>
                                <w:t xml:space="preserve">Figure </w:t>
                              </w:r>
                              <w:fldSimple w:instr=" SEQ Figure \* ARABIC ">
                                <w:r w:rsidR="00762C33">
                                  <w:rPr>
                                    <w:noProof/>
                                  </w:rPr>
                                  <w:t>8</w:t>
                                </w:r>
                              </w:fldSimple>
                              <w:r>
                                <w:t xml:space="preserve"> – Tableau de bord collaborateur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6FFE0D8" id="Groupe 37" o:spid="_x0000_s1042" style="width:453.6pt;height:230.7pt;mso-position-horizontal-relative:char;mso-position-vertical-relative:line" coordsize="68757,34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">
                <v:shape id="Image 32" o:spid="_x0000_s1043" type="#_x0000_t75" style="position:absolute;width:68757;height:3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">
                  <v:imagedata r:id="rId24" o:title="dashboard collab"/>
                </v:shape>
                <v:shape id="Zone de texte 36" o:spid="_x0000_s1044" type="#_x0000_t202" style="position:absolute;top:31233;width:68757;height:3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rsidR="00943102" w:rsidRPr="00EA6840" w:rsidRDefault="00943102" w:rsidP="00151B72">
                        <w:pPr>
                          <w:pStyle w:val="Lgende"/>
                          <w:rPr>
                            <w:noProof/>
                            <w:color w:val="595959" w:themeColor="text1" w:themeTint="A6"/>
                          </w:rPr>
                        </w:pPr>
                        <w:r>
                          <w:t xml:space="preserve">Figure </w:t>
                        </w:r>
                        <w:fldSimple w:instr=" SEQ Figure \* ARABIC ">
                          <w:r w:rsidR="00762C33">
                            <w:rPr>
                              <w:noProof/>
                            </w:rPr>
                            <w:t>8</w:t>
                          </w:r>
                        </w:fldSimple>
                        <w:r>
                          <w:t xml:space="preserve"> – Tableau de bord collaborateur</w:t>
                        </w:r>
                      </w:p>
                    </w:txbxContent>
                  </v:textbox>
                </v:shape>
                <w10:anchorlock/>
              </v:group>
            </w:pict>
          </mc:Fallback>
        </mc:AlternateContent>
      </w:r>
    </w:p>
    <w:p w:rsidR="004064F7" w:rsidRDefault="00725B60" w:rsidP="006C78A1">
      <w:r>
        <w:tab/>
        <w:t>Dans cette formation sur l’Agilité, nous trouvons deux niveaux d’exercices : le premier niveau correspond à un simple QCM et le second niveau comprend un exercice de type « Poupée ». On remarquera que le deuxième niveau n’est pas accessible, seulement si l’on arrive au bout du premier niveau. La dépendance se crée d’un jeu à un autre : cela permet de conserver une logique dans la formation où l’on « tue l’ours avant de vendre sa peau ».</w:t>
      </w:r>
    </w:p>
    <w:p w:rsidR="00151B72" w:rsidRDefault="00725B60" w:rsidP="00151B72">
      <w:pPr>
        <w:keepNext/>
        <w:jc w:val="left"/>
      </w:pPr>
      <w:r>
        <w:rPr>
          <w:noProof/>
        </w:rPr>
        <w:lastRenderedPageBreak/>
        <mc:AlternateContent>
          <mc:Choice Requires="wpg">
            <w:drawing>
              <wp:inline distT="0" distB="0" distL="0" distR="0">
                <wp:extent cx="5743575" cy="3180080"/>
                <wp:effectExtent l="0" t="0" r="9525" b="1270"/>
                <wp:docPr id="43" name="Groupe 43"/>
                <wp:cNvGraphicFramePr/>
                <a:graphic xmlns:a="http://schemas.openxmlformats.org/drawingml/2006/main">
                  <a:graphicData uri="http://schemas.microsoft.com/office/word/2010/wordprocessingGroup">
                    <wpg:wgp>
                      <wpg:cNvGrpSpPr/>
                      <wpg:grpSpPr>
                        <a:xfrm>
                          <a:off x="0" y="0"/>
                          <a:ext cx="5743575" cy="3180080"/>
                          <a:chOff x="0" y="0"/>
                          <a:chExt cx="5743575" cy="3180080"/>
                        </a:xfrm>
                      </wpg:grpSpPr>
                      <pic:pic xmlns:pic="http://schemas.openxmlformats.org/drawingml/2006/picture">
                        <pic:nvPicPr>
                          <pic:cNvPr id="38" name="Image 38" descr="C:\Users\dma3622\AppData\Local\Microsoft\Windows\INetCache\Content.Word\formation collab.png"/>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43575" cy="2809875"/>
                          </a:xfrm>
                          <a:prstGeom prst="rect">
                            <a:avLst/>
                          </a:prstGeom>
                          <a:noFill/>
                          <a:ln>
                            <a:noFill/>
                          </a:ln>
                        </pic:spPr>
                      </pic:pic>
                      <wps:wsp>
                        <wps:cNvPr id="40" name="Zone de texte 40"/>
                        <wps:cNvSpPr txBox="1"/>
                        <wps:spPr>
                          <a:xfrm>
                            <a:off x="0" y="2867025"/>
                            <a:ext cx="5743575" cy="313055"/>
                          </a:xfrm>
                          <a:prstGeom prst="rect">
                            <a:avLst/>
                          </a:prstGeom>
                          <a:solidFill>
                            <a:prstClr val="white"/>
                          </a:solidFill>
                          <a:ln>
                            <a:noFill/>
                          </a:ln>
                        </wps:spPr>
                        <wps:txbx>
                          <w:txbxContent>
                            <w:p w:rsidR="00943102" w:rsidRPr="00B17D19" w:rsidRDefault="00943102" w:rsidP="00151B72">
                              <w:pPr>
                                <w:pStyle w:val="Lgende"/>
                                <w:rPr>
                                  <w:noProof/>
                                  <w:color w:val="595959" w:themeColor="text1" w:themeTint="A6"/>
                                </w:rPr>
                              </w:pPr>
                              <w:r>
                                <w:t xml:space="preserve">Figure </w:t>
                              </w:r>
                              <w:fldSimple w:instr=" SEQ Figure \* ARABIC ">
                                <w:r w:rsidR="00762C33">
                                  <w:rPr>
                                    <w:noProof/>
                                  </w:rPr>
                                  <w:t>9</w:t>
                                </w:r>
                              </w:fldSimple>
                              <w:r>
                                <w:t xml:space="preserve"> – Formation Agilité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e 43" o:spid="_x0000_s1045" style="width:452.25pt;height:250.4pt;mso-position-horizontal-relative:char;mso-position-vertical-relative:line" coordsize="57435,31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&#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">
                <v:shape id="Image 38" o:spid="_x0000_s1046" type="#_x0000_t75" style="position:absolute;width:57435;height:28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">
                  <v:imagedata r:id="rId26" o:title="formation collab"/>
                </v:shape>
                <v:shape id="Zone de texte 40" o:spid="_x0000_s1047" type="#_x0000_t202" style="position:absolute;top:28670;width:5743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rsidR="00943102" w:rsidRPr="00B17D19" w:rsidRDefault="00943102" w:rsidP="00151B72">
                        <w:pPr>
                          <w:pStyle w:val="Lgende"/>
                          <w:rPr>
                            <w:noProof/>
                            <w:color w:val="595959" w:themeColor="text1" w:themeTint="A6"/>
                          </w:rPr>
                        </w:pPr>
                        <w:r>
                          <w:t xml:space="preserve">Figure </w:t>
                        </w:r>
                        <w:fldSimple w:instr=" SEQ Figure \* ARABIC ">
                          <w:r w:rsidR="00762C33">
                            <w:rPr>
                              <w:noProof/>
                            </w:rPr>
                            <w:t>9</w:t>
                          </w:r>
                        </w:fldSimple>
                        <w:r>
                          <w:t xml:space="preserve"> – Formation Agilité</w:t>
                        </w:r>
                      </w:p>
                    </w:txbxContent>
                  </v:textbox>
                </v:shape>
                <w10:anchorlock/>
              </v:group>
            </w:pict>
          </mc:Fallback>
        </mc:AlternateContent>
      </w:r>
      <w:r w:rsidR="00151B72">
        <w:rPr>
          <w:noProof/>
        </w:rPr>
        <mc:AlternateContent>
          <mc:Choice Requires="wpg">
            <w:drawing>
              <wp:inline distT="0" distB="0" distL="0" distR="0" wp14:anchorId="5A99A3FA" wp14:editId="5334A687">
                <wp:extent cx="5743575" cy="3180080"/>
                <wp:effectExtent l="0" t="0" r="9525" b="1270"/>
                <wp:docPr id="47" name="Groupe 47"/>
                <wp:cNvGraphicFramePr/>
                <a:graphic xmlns:a="http://schemas.openxmlformats.org/drawingml/2006/main">
                  <a:graphicData uri="http://schemas.microsoft.com/office/word/2010/wordprocessingGroup">
                    <wpg:wgp>
                      <wpg:cNvGrpSpPr/>
                      <wpg:grpSpPr>
                        <a:xfrm>
                          <a:off x="0" y="0"/>
                          <a:ext cx="5743575" cy="3180080"/>
                          <a:chOff x="0" y="0"/>
                          <a:chExt cx="5743575" cy="3180080"/>
                        </a:xfrm>
                      </wpg:grpSpPr>
                      <pic:pic xmlns:pic="http://schemas.openxmlformats.org/drawingml/2006/picture">
                        <pic:nvPicPr>
                          <pic:cNvPr id="45" name="Image 45" descr="C:\Users\dma3622\AppData\Local\Microsoft\Windows\INetCache\Content.Word\QCM rep unique.png"/>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3575" cy="2809875"/>
                          </a:xfrm>
                          <a:prstGeom prst="rect">
                            <a:avLst/>
                          </a:prstGeom>
                          <a:noFill/>
                          <a:ln>
                            <a:noFill/>
                          </a:ln>
                        </pic:spPr>
                      </pic:pic>
                      <wps:wsp>
                        <wps:cNvPr id="46" name="Zone de texte 46"/>
                        <wps:cNvSpPr txBox="1"/>
                        <wps:spPr>
                          <a:xfrm>
                            <a:off x="0" y="2867025"/>
                            <a:ext cx="5743575" cy="313055"/>
                          </a:xfrm>
                          <a:prstGeom prst="rect">
                            <a:avLst/>
                          </a:prstGeom>
                          <a:solidFill>
                            <a:prstClr val="white"/>
                          </a:solidFill>
                          <a:ln>
                            <a:noFill/>
                          </a:ln>
                        </wps:spPr>
                        <wps:txbx>
                          <w:txbxContent>
                            <w:p w:rsidR="00943102" w:rsidRPr="00151B72" w:rsidRDefault="00943102" w:rsidP="00151B72">
                              <w:pPr>
                                <w:pStyle w:val="Lgende"/>
                              </w:pPr>
                              <w:r>
                                <w:t xml:space="preserve">Figure </w:t>
                              </w:r>
                              <w:bookmarkStart w:id="11" w:name="_Hlk490861340"/>
                              <w:r w:rsidR="00762C33">
                                <w:fldChar w:fldCharType="begin"/>
                              </w:r>
                              <w:r w:rsidR="00762C33">
                                <w:instrText xml:space="preserve"> SEQ Figure \* ARABIC </w:instrText>
                              </w:r>
                              <w:r w:rsidR="00762C33">
                                <w:fldChar w:fldCharType="separate"/>
                              </w:r>
                              <w:r w:rsidR="00762C33">
                                <w:rPr>
                                  <w:noProof/>
                                </w:rPr>
                                <w:t>10</w:t>
                              </w:r>
                              <w:r w:rsidR="00762C33">
                                <w:fldChar w:fldCharType="end"/>
                              </w:r>
                              <w:bookmarkEnd w:id="11"/>
                              <w:r>
                                <w:t>– Introduction aux méthodes agiles, question simple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A99A3FA" id="Groupe 47" o:spid="_x0000_s1048" style="width:452.25pt;height:250.4pt;mso-position-horizontal-relative:char;mso-position-vertical-relative:line" coordsize="57435,31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&#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">
                <v:shape id="Image 45" o:spid="_x0000_s1049" type="#_x0000_t75" style="position:absolute;width:57435;height:28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">
                  <v:imagedata r:id="rId28" o:title="QCM rep unique"/>
                </v:shape>
                <v:shape id="Zone de texte 46" o:spid="_x0000_s1050" type="#_x0000_t202" style="position:absolute;top:28670;width:5743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rsidR="00943102" w:rsidRPr="00151B72" w:rsidRDefault="00943102" w:rsidP="00151B72">
                        <w:pPr>
                          <w:pStyle w:val="Lgende"/>
                        </w:pPr>
                        <w:r>
                          <w:t xml:space="preserve">Figure </w:t>
                        </w:r>
                        <w:bookmarkStart w:id="12" w:name="_Hlk490861340"/>
                        <w:r w:rsidR="00762C33">
                          <w:fldChar w:fldCharType="begin"/>
                        </w:r>
                        <w:r w:rsidR="00762C33">
                          <w:instrText xml:space="preserve"> SEQ Figure \* ARABIC </w:instrText>
                        </w:r>
                        <w:r w:rsidR="00762C33">
                          <w:fldChar w:fldCharType="separate"/>
                        </w:r>
                        <w:r w:rsidR="00762C33">
                          <w:rPr>
                            <w:noProof/>
                          </w:rPr>
                          <w:t>10</w:t>
                        </w:r>
                        <w:r w:rsidR="00762C33">
                          <w:fldChar w:fldCharType="end"/>
                        </w:r>
                        <w:bookmarkEnd w:id="12"/>
                        <w:r>
                          <w:t>– Introduction aux méthodes agiles, question simple</w:t>
                        </w:r>
                      </w:p>
                    </w:txbxContent>
                  </v:textbox>
                </v:shape>
                <w10:anchorlock/>
              </v:group>
            </w:pict>
          </mc:Fallback>
        </mc:AlternateContent>
      </w:r>
      <w:r w:rsidR="00151B72">
        <w:rPr>
          <w:noProof/>
        </w:rPr>
        <w:lastRenderedPageBreak/>
        <w:drawing>
          <wp:inline distT="0" distB="0" distL="0" distR="0" wp14:anchorId="76D93835" wp14:editId="064E4F14">
            <wp:extent cx="5743575" cy="2838450"/>
            <wp:effectExtent l="0" t="0" r="9525" b="0"/>
            <wp:docPr id="51" name="Image 51" descr="C:\Users\dma3622\AppData\Local\Microsoft\Windows\INetCache\Content.Word\qcm 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ma3622\AppData\Local\Microsoft\Windows\INetCache\Content.Word\qcm scor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3575" cy="2838450"/>
                    </a:xfrm>
                    <a:prstGeom prst="rect">
                      <a:avLst/>
                    </a:prstGeom>
                    <a:noFill/>
                    <a:ln>
                      <a:noFill/>
                    </a:ln>
                  </pic:spPr>
                </pic:pic>
              </a:graphicData>
            </a:graphic>
          </wp:inline>
        </w:drawing>
      </w:r>
    </w:p>
    <w:p w:rsidR="00151B72" w:rsidRPr="00151B72" w:rsidRDefault="00151B72" w:rsidP="00151B72">
      <w:pPr>
        <w:pStyle w:val="Lgende"/>
      </w:pPr>
      <w:r>
        <w:t xml:space="preserve">Figure </w:t>
      </w:r>
      <w:fldSimple w:instr=" SEQ Figure \* ARABIC ">
        <w:r w:rsidR="00762C33">
          <w:rPr>
            <w:noProof/>
          </w:rPr>
          <w:t>11</w:t>
        </w:r>
      </w:fldSimple>
      <w:r w:rsidR="00B6501A">
        <w:t xml:space="preserve"> </w:t>
      </w:r>
      <w:r w:rsidR="00BC06F5">
        <w:t>– Fin du quiz</w:t>
      </w:r>
    </w:p>
    <w:p w:rsidR="00151B72" w:rsidRDefault="00151B72" w:rsidP="00151B72">
      <w:pPr>
        <w:keepNext/>
        <w:jc w:val="left"/>
      </w:pPr>
      <w:r>
        <w:rPr>
          <w:noProof/>
        </w:rPr>
        <w:drawing>
          <wp:inline distT="0" distB="0" distL="0" distR="0" wp14:anchorId="6AD7B179" wp14:editId="6FC06185">
            <wp:extent cx="5743575" cy="2828925"/>
            <wp:effectExtent l="0" t="0" r="9525" b="9525"/>
            <wp:docPr id="49" name="Image 49" descr="C:\Users\dma3622\AppData\Local\Microsoft\Windows\INetCache\Content.Word\qcm explication &amp; bonne ré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ma3622\AppData\Local\Microsoft\Windows\INetCache\Content.Word\qcm explication &amp; bonne rép.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3575" cy="2828925"/>
                    </a:xfrm>
                    <a:prstGeom prst="rect">
                      <a:avLst/>
                    </a:prstGeom>
                    <a:noFill/>
                    <a:ln>
                      <a:noFill/>
                    </a:ln>
                  </pic:spPr>
                </pic:pic>
              </a:graphicData>
            </a:graphic>
          </wp:inline>
        </w:drawing>
      </w:r>
    </w:p>
    <w:p w:rsidR="00151B72" w:rsidRDefault="00151B72" w:rsidP="00151B72">
      <w:pPr>
        <w:pStyle w:val="Lgende"/>
      </w:pPr>
      <w:r>
        <w:t xml:space="preserve">Figure </w:t>
      </w:r>
      <w:fldSimple w:instr=" SEQ Figure \* ARABIC ">
        <w:r w:rsidR="00762C33">
          <w:rPr>
            <w:noProof/>
          </w:rPr>
          <w:t>12</w:t>
        </w:r>
      </w:fldSimple>
      <w:r w:rsidR="00B6501A">
        <w:t xml:space="preserve"> </w:t>
      </w:r>
      <w:r w:rsidR="00EE156A">
        <w:t>– Correction et explication</w:t>
      </w:r>
    </w:p>
    <w:p w:rsidR="00151B72" w:rsidRDefault="00151B72" w:rsidP="00151B72">
      <w:pPr>
        <w:keepNext/>
        <w:jc w:val="left"/>
      </w:pPr>
      <w:r>
        <w:rPr>
          <w:noProof/>
        </w:rPr>
        <w:lastRenderedPageBreak/>
        <w:drawing>
          <wp:inline distT="0" distB="0" distL="0" distR="0" wp14:anchorId="2E2CF9A7" wp14:editId="0E724B8B">
            <wp:extent cx="5743575" cy="2828925"/>
            <wp:effectExtent l="0" t="0" r="9525" b="9525"/>
            <wp:docPr id="50" name="Image 50" descr="C:\Users\dma3622\AppData\Local\Microsoft\Windows\INetCache\Content.Word\qcm explication &amp; bonne ré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ma3622\AppData\Local\Microsoft\Windows\INetCache\Content.Word\qcm explication &amp; bonne rép 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3575" cy="2828925"/>
                    </a:xfrm>
                    <a:prstGeom prst="rect">
                      <a:avLst/>
                    </a:prstGeom>
                    <a:noFill/>
                    <a:ln>
                      <a:noFill/>
                    </a:ln>
                  </pic:spPr>
                </pic:pic>
              </a:graphicData>
            </a:graphic>
          </wp:inline>
        </w:drawing>
      </w:r>
    </w:p>
    <w:p w:rsidR="00151B72" w:rsidRDefault="00B6501A" w:rsidP="00151B72">
      <w:pPr>
        <w:pStyle w:val="Lgende"/>
      </w:pPr>
      <w:r>
        <w:t xml:space="preserve">Figure </w:t>
      </w:r>
      <w:fldSimple w:instr=" SEQ Figure \* ARABIC ">
        <w:r w:rsidR="00762C33">
          <w:rPr>
            <w:noProof/>
          </w:rPr>
          <w:t>13</w:t>
        </w:r>
      </w:fldSimple>
      <w:r w:rsidR="00EE156A">
        <w:t xml:space="preserve"> – Affichage de l’explication</w:t>
      </w:r>
    </w:p>
    <w:p w:rsidR="007D47C7" w:rsidRDefault="007D47C7" w:rsidP="00725B60">
      <w:pPr>
        <w:keepNext/>
        <w:jc w:val="left"/>
      </w:pPr>
    </w:p>
    <w:p w:rsidR="007D47C7" w:rsidRDefault="007D47C7" w:rsidP="00725B60">
      <w:pPr>
        <w:keepNext/>
        <w:jc w:val="left"/>
      </w:pPr>
      <w:r>
        <w:tab/>
        <w:t>Après avoir complété le premier jeu, on peut procéder à l’exercice de la « Poupée ».</w:t>
      </w:r>
    </w:p>
    <w:p w:rsidR="00725B60" w:rsidRDefault="00517F0E" w:rsidP="00725B60">
      <w:pPr>
        <w:keepNext/>
        <w:jc w:val="left"/>
      </w:pPr>
      <w:r>
        <w:rPr>
          <w:noProof/>
        </w:rPr>
        <mc:AlternateContent>
          <mc:Choice Requires="wpg">
            <w:drawing>
              <wp:inline distT="0" distB="0" distL="0" distR="0" wp14:anchorId="1562FB48" wp14:editId="114EAB49">
                <wp:extent cx="5743575" cy="3189605"/>
                <wp:effectExtent l="0" t="0" r="9525" b="0"/>
                <wp:docPr id="44" name="Groupe 44"/>
                <wp:cNvGraphicFramePr/>
                <a:graphic xmlns:a="http://schemas.openxmlformats.org/drawingml/2006/main">
                  <a:graphicData uri="http://schemas.microsoft.com/office/word/2010/wordprocessingGroup">
                    <wpg:wgp>
                      <wpg:cNvGrpSpPr/>
                      <wpg:grpSpPr>
                        <a:xfrm>
                          <a:off x="0" y="0"/>
                          <a:ext cx="5743575" cy="3189605"/>
                          <a:chOff x="0" y="0"/>
                          <a:chExt cx="5743575" cy="3189605"/>
                        </a:xfrm>
                      </wpg:grpSpPr>
                      <pic:pic xmlns:pic="http://schemas.openxmlformats.org/drawingml/2006/picture">
                        <pic:nvPicPr>
                          <pic:cNvPr id="39" name="Image 39" descr="C:\Users\dma3622\AppData\Local\Microsoft\Windows\INetCache\Content.Word\Formation collab 2.png"/>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43575" cy="2819400"/>
                          </a:xfrm>
                          <a:prstGeom prst="rect">
                            <a:avLst/>
                          </a:prstGeom>
                          <a:noFill/>
                          <a:ln>
                            <a:noFill/>
                          </a:ln>
                        </pic:spPr>
                      </pic:pic>
                      <wps:wsp>
                        <wps:cNvPr id="41" name="Zone de texte 41"/>
                        <wps:cNvSpPr txBox="1"/>
                        <wps:spPr>
                          <a:xfrm>
                            <a:off x="0" y="2876550"/>
                            <a:ext cx="5743575" cy="313055"/>
                          </a:xfrm>
                          <a:prstGeom prst="rect">
                            <a:avLst/>
                          </a:prstGeom>
                          <a:solidFill>
                            <a:prstClr val="white"/>
                          </a:solidFill>
                          <a:ln>
                            <a:noFill/>
                          </a:ln>
                        </wps:spPr>
                        <wps:txbx>
                          <w:txbxContent>
                            <w:p w:rsidR="00943102" w:rsidRPr="00294850" w:rsidRDefault="00943102" w:rsidP="00517F0E">
                              <w:pPr>
                                <w:pStyle w:val="Lgende"/>
                                <w:rPr>
                                  <w:noProof/>
                                  <w:color w:val="595959" w:themeColor="text1" w:themeTint="A6"/>
                                </w:rPr>
                              </w:pPr>
                              <w:r>
                                <w:t xml:space="preserve">Figure </w:t>
                              </w:r>
                              <w:fldSimple w:instr=" SEQ Figure \* ARABIC ">
                                <w:r w:rsidR="00762C33">
                                  <w:rPr>
                                    <w:noProof/>
                                  </w:rPr>
                                  <w:t>14</w:t>
                                </w:r>
                              </w:fldSimple>
                              <w:r>
                                <w:t xml:space="preserve"> – Retour aux jeux =&gt; jeu « Poupée » du niveau 2 débloqué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562FB48" id="Groupe 44" o:spid="_x0000_s1051" style="width:452.25pt;height:251.15pt;mso-position-horizontal-relative:char;mso-position-vertical-relative:line" coordsize="57435,31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">
                <v:shape id="Image 39" o:spid="_x0000_s1052" type="#_x0000_t75" style="position:absolute;width:57435;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">
                  <v:imagedata r:id="rId33" o:title="Formation collab 2"/>
                </v:shape>
                <v:shape id="Zone de texte 41" o:spid="_x0000_s1053" type="#_x0000_t202" style="position:absolute;top:28765;width:5743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rsidR="00943102" w:rsidRPr="00294850" w:rsidRDefault="00943102" w:rsidP="00517F0E">
                        <w:pPr>
                          <w:pStyle w:val="Lgende"/>
                          <w:rPr>
                            <w:noProof/>
                            <w:color w:val="595959" w:themeColor="text1" w:themeTint="A6"/>
                          </w:rPr>
                        </w:pPr>
                        <w:r>
                          <w:t xml:space="preserve">Figure </w:t>
                        </w:r>
                        <w:fldSimple w:instr=" SEQ Figure \* ARABIC ">
                          <w:r w:rsidR="00762C33">
                            <w:rPr>
                              <w:noProof/>
                            </w:rPr>
                            <w:t>14</w:t>
                          </w:r>
                        </w:fldSimple>
                        <w:r>
                          <w:t xml:space="preserve"> – Retour aux jeux =&gt; jeu « Poupée » du niveau 2 débloqué</w:t>
                        </w:r>
                      </w:p>
                    </w:txbxContent>
                  </v:textbox>
                </v:shape>
                <w10:anchorlock/>
              </v:group>
            </w:pict>
          </mc:Fallback>
        </mc:AlternateContent>
      </w:r>
      <w:r w:rsidR="00725B60">
        <w:br w:type="page"/>
      </w:r>
    </w:p>
    <w:p w:rsidR="003C6DEC" w:rsidRDefault="00151B72" w:rsidP="003C6DEC">
      <w:pPr>
        <w:keepNext/>
        <w:jc w:val="left"/>
      </w:pPr>
      <w:r>
        <w:rPr>
          <w:noProof/>
        </w:rPr>
        <w:lastRenderedPageBreak/>
        <w:drawing>
          <wp:inline distT="0" distB="0" distL="0" distR="0" wp14:anchorId="3A26F220" wp14:editId="03239862">
            <wp:extent cx="5743575" cy="2857500"/>
            <wp:effectExtent l="0" t="0" r="9525" b="0"/>
            <wp:docPr id="52" name="Image 52" descr="C:\Users\dma3622\AppData\Local\Microsoft\Windows\INetCache\Content.Word\doll coll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ma3622\AppData\Local\Microsoft\Windows\INetCache\Content.Word\doll collab.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3575" cy="2857500"/>
                    </a:xfrm>
                    <a:prstGeom prst="rect">
                      <a:avLst/>
                    </a:prstGeom>
                    <a:noFill/>
                    <a:ln>
                      <a:noFill/>
                    </a:ln>
                  </pic:spPr>
                </pic:pic>
              </a:graphicData>
            </a:graphic>
          </wp:inline>
        </w:drawing>
      </w:r>
    </w:p>
    <w:p w:rsidR="00725B60" w:rsidRDefault="003C6DEC" w:rsidP="003C6DEC">
      <w:pPr>
        <w:pStyle w:val="Lgende"/>
      </w:pPr>
      <w:r>
        <w:t xml:space="preserve">Figure </w:t>
      </w:r>
      <w:fldSimple w:instr=" SEQ Figure \* ARABIC ">
        <w:r w:rsidR="00762C33">
          <w:rPr>
            <w:noProof/>
          </w:rPr>
          <w:t>15</w:t>
        </w:r>
      </w:fldSimple>
      <w:r w:rsidR="00D26416">
        <w:t xml:space="preserve"> –Exercice de la « Poupée » sur le projet I-Learning</w:t>
      </w:r>
    </w:p>
    <w:p w:rsidR="003C6DEC" w:rsidRDefault="003C6DEC" w:rsidP="003C6DEC">
      <w:pPr>
        <w:keepNext/>
        <w:jc w:val="left"/>
      </w:pPr>
      <w:r>
        <w:rPr>
          <w:noProof/>
        </w:rPr>
        <w:drawing>
          <wp:inline distT="0" distB="0" distL="0" distR="0">
            <wp:extent cx="5743575" cy="2847975"/>
            <wp:effectExtent l="0" t="0" r="9525" b="9525"/>
            <wp:docPr id="54" name="Image 54" descr="C:\Users\dma3622\AppData\Local\Microsoft\Windows\INetCache\Content.Word\doll collab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ma3622\AppData\Local\Microsoft\Windows\INetCache\Content.Word\doll collab 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3575" cy="2847975"/>
                    </a:xfrm>
                    <a:prstGeom prst="rect">
                      <a:avLst/>
                    </a:prstGeom>
                    <a:noFill/>
                    <a:ln>
                      <a:noFill/>
                    </a:ln>
                  </pic:spPr>
                </pic:pic>
              </a:graphicData>
            </a:graphic>
          </wp:inline>
        </w:drawing>
      </w:r>
    </w:p>
    <w:p w:rsidR="00725B60" w:rsidRDefault="003C6DEC" w:rsidP="003C6DEC">
      <w:pPr>
        <w:pStyle w:val="Lgende"/>
      </w:pPr>
      <w:r>
        <w:t xml:space="preserve">Figure </w:t>
      </w:r>
      <w:fldSimple w:instr=" SEQ Figure \* ARABIC ">
        <w:r w:rsidR="00762C33">
          <w:rPr>
            <w:noProof/>
          </w:rPr>
          <w:t>16</w:t>
        </w:r>
      </w:fldSimple>
      <w:r w:rsidR="00D26416">
        <w:t xml:space="preserve"> – Deux critères remplis mais il existe de meilleures solutions</w:t>
      </w:r>
    </w:p>
    <w:p w:rsidR="003C6DEC" w:rsidRDefault="003C6DEC" w:rsidP="003C6DEC">
      <w:pPr>
        <w:keepNext/>
      </w:pPr>
      <w:r>
        <w:rPr>
          <w:noProof/>
        </w:rPr>
        <w:lastRenderedPageBreak/>
        <w:drawing>
          <wp:anchor distT="0" distB="0" distL="114300" distR="114300" simplePos="0" relativeHeight="251678720" behindDoc="0" locked="0" layoutInCell="1" allowOverlap="1">
            <wp:simplePos x="0" y="0"/>
            <wp:positionH relativeFrom="column">
              <wp:posOffset>4281805</wp:posOffset>
            </wp:positionH>
            <wp:positionV relativeFrom="paragraph">
              <wp:posOffset>652780</wp:posOffset>
            </wp:positionV>
            <wp:extent cx="1011555" cy="205740"/>
            <wp:effectExtent l="0" t="0" r="0" b="3810"/>
            <wp:wrapNone/>
            <wp:docPr id="57" name="Image 57" descr="C:\Users\dma3622\AppData\Local\Microsoft\Windows\INetCache\Content.Word\green f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ma3622\AppData\Local\Microsoft\Windows\INetCache\Content.Word\green fake.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4930" r="1322" b="-2"/>
                    <a:stretch/>
                  </pic:blipFill>
                  <pic:spPr bwMode="auto">
                    <a:xfrm>
                      <a:off x="0" y="0"/>
                      <a:ext cx="1011555" cy="205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extent cx="5743575" cy="2847975"/>
            <wp:effectExtent l="0" t="0" r="9525" b="9525"/>
            <wp:docPr id="55" name="Image 55" descr="C:\Users\dma3622\AppData\Local\Microsoft\Windows\INetCache\Content.Word\doll collab 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ma3622\AppData\Local\Microsoft\Windows\INetCache\Content.Word\doll collab gree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3575" cy="2847975"/>
                    </a:xfrm>
                    <a:prstGeom prst="rect">
                      <a:avLst/>
                    </a:prstGeom>
                    <a:noFill/>
                    <a:ln>
                      <a:noFill/>
                    </a:ln>
                  </pic:spPr>
                </pic:pic>
              </a:graphicData>
            </a:graphic>
          </wp:inline>
        </w:drawing>
      </w:r>
    </w:p>
    <w:p w:rsidR="00725B60" w:rsidRDefault="003C6DEC" w:rsidP="003C6DEC">
      <w:pPr>
        <w:pStyle w:val="Lgende"/>
        <w:jc w:val="both"/>
      </w:pPr>
      <w:r>
        <w:t xml:space="preserve">Figure </w:t>
      </w:r>
      <w:fldSimple w:instr=" SEQ Figure \* ARABIC ">
        <w:r w:rsidR="00762C33">
          <w:rPr>
            <w:noProof/>
          </w:rPr>
          <w:t>17</w:t>
        </w:r>
      </w:fldSimple>
      <w:r w:rsidR="00D26416">
        <w:t xml:space="preserve"> – Objectifs remplis avec la meilleure solution possible</w:t>
      </w:r>
    </w:p>
    <w:p w:rsidR="00EE1D78" w:rsidRDefault="00EE1D78" w:rsidP="00EE1D78">
      <w:pPr>
        <w:keepNext/>
      </w:pPr>
      <w:r>
        <w:rPr>
          <w:noProof/>
        </w:rPr>
        <w:drawing>
          <wp:inline distT="0" distB="0" distL="0" distR="0">
            <wp:extent cx="5741035" cy="2822575"/>
            <wp:effectExtent l="0" t="0" r="0" b="0"/>
            <wp:docPr id="58" name="Image 58" descr="C:\Users\dma3622\AppData\Local\Microsoft\Windows\INetCache\Content.Word\doll fin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ma3622\AppData\Local\Microsoft\Windows\INetCache\Content.Word\doll finish.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1035" cy="2822575"/>
                    </a:xfrm>
                    <a:prstGeom prst="rect">
                      <a:avLst/>
                    </a:prstGeom>
                    <a:noFill/>
                    <a:ln>
                      <a:noFill/>
                    </a:ln>
                  </pic:spPr>
                </pic:pic>
              </a:graphicData>
            </a:graphic>
          </wp:inline>
        </w:drawing>
      </w:r>
    </w:p>
    <w:p w:rsidR="00EE1D78" w:rsidRDefault="00FC740B" w:rsidP="00EE1D78">
      <w:pPr>
        <w:pStyle w:val="Lgende"/>
        <w:jc w:val="both"/>
      </w:pPr>
      <w:r>
        <w:t xml:space="preserve">Figure </w:t>
      </w:r>
      <w:fldSimple w:instr=" SEQ Figure \* ARABIC ">
        <w:r w:rsidR="00762C33">
          <w:rPr>
            <w:noProof/>
          </w:rPr>
          <w:t>18</w:t>
        </w:r>
      </w:fldSimple>
      <w:r w:rsidR="00EE1D78">
        <w:t xml:space="preserve"> - Confirmation succès de la "Poupée"</w:t>
      </w:r>
    </w:p>
    <w:p w:rsidR="00725B60" w:rsidRDefault="00564F6B" w:rsidP="005B0F93">
      <w:r>
        <w:tab/>
        <w:t xml:space="preserve">L’exercice de la « Poupée » étant achevé, </w:t>
      </w:r>
      <w:r w:rsidR="00FD645D">
        <w:t>nous avons donc complété la formation et le collaborateur a la possibilité de noter entre 1 et 5 la formation pour juger de la qualité de celle-ci.</w:t>
      </w:r>
      <w:r w:rsidR="006B49BB">
        <w:t xml:space="preserve"> </w:t>
      </w:r>
    </w:p>
    <w:p w:rsidR="00FD645D" w:rsidRDefault="00FD645D" w:rsidP="00FD645D">
      <w:pPr>
        <w:keepNext/>
      </w:pPr>
      <w:r>
        <w:rPr>
          <w:noProof/>
        </w:rPr>
        <w:lastRenderedPageBreak/>
        <w:drawing>
          <wp:inline distT="0" distB="0" distL="0" distR="0">
            <wp:extent cx="5745480" cy="2622550"/>
            <wp:effectExtent l="0" t="0" r="7620" b="6350"/>
            <wp:docPr id="59" name="Image 59" descr="C:\Users\dma3622\AppData\Local\Microsoft\Windows\INetCache\Content.Word\dashboard collab no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ma3622\AppData\Local\Microsoft\Windows\INetCache\Content.Word\dashboard collab notes.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5480" cy="2622550"/>
                    </a:xfrm>
                    <a:prstGeom prst="rect">
                      <a:avLst/>
                    </a:prstGeom>
                    <a:noFill/>
                    <a:ln>
                      <a:noFill/>
                    </a:ln>
                  </pic:spPr>
                </pic:pic>
              </a:graphicData>
            </a:graphic>
          </wp:inline>
        </w:drawing>
      </w:r>
    </w:p>
    <w:p w:rsidR="00FD645D" w:rsidRDefault="00FC740B" w:rsidP="00FD645D">
      <w:pPr>
        <w:pStyle w:val="Lgende"/>
        <w:jc w:val="both"/>
      </w:pPr>
      <w:r>
        <w:t xml:space="preserve">Figure </w:t>
      </w:r>
      <w:fldSimple w:instr=" SEQ Figure \* ARABIC ">
        <w:r w:rsidR="00762C33">
          <w:rPr>
            <w:noProof/>
          </w:rPr>
          <w:t>19</w:t>
        </w:r>
      </w:fldSimple>
      <w:r w:rsidR="00FD645D">
        <w:t xml:space="preserve"> – Noter les formations achevées</w:t>
      </w:r>
    </w:p>
    <w:p w:rsidR="00607E57" w:rsidRDefault="00607E57" w:rsidP="005B0F93">
      <w:r>
        <w:tab/>
        <w:t>Le contenu des formations dépend intégralement des administrateurs qui ont donc la liberté de construire les formations. L’interface administrateur ressemble fortement à celle utilisée pour les collaborateurs.</w:t>
      </w:r>
    </w:p>
    <w:p w:rsidR="00E31F01" w:rsidRDefault="00607E57" w:rsidP="00E31F01">
      <w:pPr>
        <w:keepNext/>
      </w:pPr>
      <w:r>
        <w:rPr>
          <w:noProof/>
        </w:rPr>
        <w:drawing>
          <wp:inline distT="0" distB="0" distL="0" distR="0">
            <wp:extent cx="5747385" cy="2861945"/>
            <wp:effectExtent l="0" t="0" r="5715" b="0"/>
            <wp:docPr id="60" name="Image 60" descr="C:\Users\dma3622\AppData\Local\Microsoft\Windows\INetCache\Content.Word\dashboard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ma3622\AppData\Local\Microsoft\Windows\INetCache\Content.Word\dashboard admi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7385" cy="2861945"/>
                    </a:xfrm>
                    <a:prstGeom prst="rect">
                      <a:avLst/>
                    </a:prstGeom>
                    <a:noFill/>
                    <a:ln>
                      <a:noFill/>
                    </a:ln>
                  </pic:spPr>
                </pic:pic>
              </a:graphicData>
            </a:graphic>
          </wp:inline>
        </w:drawing>
      </w:r>
    </w:p>
    <w:p w:rsidR="00607E57" w:rsidRDefault="00FC740B" w:rsidP="00E31F01">
      <w:pPr>
        <w:pStyle w:val="Lgende"/>
        <w:jc w:val="both"/>
      </w:pPr>
      <w:r>
        <w:t xml:space="preserve">Figure </w:t>
      </w:r>
      <w:fldSimple w:instr=" SEQ Figure \* ARABIC ">
        <w:r w:rsidR="00762C33">
          <w:rPr>
            <w:noProof/>
          </w:rPr>
          <w:t>20</w:t>
        </w:r>
      </w:fldSimple>
      <w:r w:rsidR="00E31F01">
        <w:t xml:space="preserve"> – Le tableau de bord permet d’ajouter de nouvelles formations</w:t>
      </w:r>
    </w:p>
    <w:p w:rsidR="00E31F01" w:rsidRDefault="00E31F01" w:rsidP="00E31F01">
      <w:pPr>
        <w:keepNext/>
      </w:pPr>
      <w:r>
        <w:rPr>
          <w:noProof/>
        </w:rPr>
        <w:lastRenderedPageBreak/>
        <w:drawing>
          <wp:inline distT="0" distB="0" distL="0" distR="0">
            <wp:extent cx="5747385" cy="2849880"/>
            <wp:effectExtent l="0" t="0" r="5715" b="7620"/>
            <wp:docPr id="63" name="Image 63" descr="C:\Users\dma3622\AppData\Local\Microsoft\Windows\INetCache\Content.Word\formation adm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ma3622\AppData\Local\Microsoft\Windows\INetCache\Content.Word\formation admin 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607E57" w:rsidRDefault="00FC740B" w:rsidP="00E31F01">
      <w:pPr>
        <w:pStyle w:val="Lgende"/>
        <w:jc w:val="both"/>
      </w:pPr>
      <w:r>
        <w:t xml:space="preserve">Figure </w:t>
      </w:r>
      <w:fldSimple w:instr=" SEQ Figure \* ARABIC ">
        <w:r w:rsidR="00762C33">
          <w:rPr>
            <w:noProof/>
          </w:rPr>
          <w:t>21</w:t>
        </w:r>
      </w:fldSimple>
      <w:r w:rsidR="00E31F01">
        <w:t xml:space="preserve"> – Agencement des jeux et création des dépendances</w:t>
      </w:r>
    </w:p>
    <w:p w:rsidR="00607E57" w:rsidRDefault="00607E57" w:rsidP="005B0F93"/>
    <w:p w:rsidR="00E31F01" w:rsidRDefault="00E31F01" w:rsidP="00E31F01">
      <w:pPr>
        <w:keepNext/>
      </w:pPr>
      <w:r>
        <w:rPr>
          <w:noProof/>
        </w:rPr>
        <w:drawing>
          <wp:inline distT="0" distB="0" distL="0" distR="0" wp14:anchorId="11DA7567" wp14:editId="04D6BCB3">
            <wp:extent cx="5747385" cy="2849880"/>
            <wp:effectExtent l="0" t="0" r="5715" b="7620"/>
            <wp:docPr id="64" name="Image 64" descr="C:\Users\dma3622\AppData\Local\Microsoft\Windows\INetCache\Content.Word\quiz 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ma3622\AppData\Local\Microsoft\Windows\INetCache\Content.Word\quiz admin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607E57" w:rsidRDefault="00E31F01" w:rsidP="00E31F01">
      <w:pPr>
        <w:pStyle w:val="Lgende"/>
        <w:jc w:val="both"/>
      </w:pPr>
      <w:r>
        <w:t xml:space="preserve">Figure </w:t>
      </w:r>
      <w:fldSimple w:instr=" SEQ Figure \* ARABIC ">
        <w:r w:rsidR="00762C33">
          <w:rPr>
            <w:noProof/>
          </w:rPr>
          <w:t>22</w:t>
        </w:r>
      </w:fldSimple>
      <w:r>
        <w:t xml:space="preserve"> – Création d’un Quiz</w:t>
      </w:r>
    </w:p>
    <w:p w:rsidR="00607E57" w:rsidRDefault="00607E57" w:rsidP="005B0F93"/>
    <w:p w:rsidR="00E31F01" w:rsidRDefault="00E31F01" w:rsidP="00E31F01">
      <w:pPr>
        <w:keepNext/>
      </w:pPr>
      <w:r>
        <w:rPr>
          <w:noProof/>
        </w:rPr>
        <w:lastRenderedPageBreak/>
        <w:drawing>
          <wp:inline distT="0" distB="0" distL="0" distR="0">
            <wp:extent cx="5747385" cy="2849880"/>
            <wp:effectExtent l="0" t="0" r="5715" b="7620"/>
            <wp:docPr id="65" name="Image 65" descr="C:\Users\dma3622\AppData\Local\Microsoft\Windows\INetCache\Content.Word\doll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ma3622\AppData\Local\Microsoft\Windows\INetCache\Content.Word\doll admi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607E57" w:rsidRDefault="00E31F01" w:rsidP="00E31F01">
      <w:pPr>
        <w:pStyle w:val="Lgende"/>
        <w:jc w:val="both"/>
      </w:pPr>
      <w:r>
        <w:t xml:space="preserve">Figure </w:t>
      </w:r>
      <w:fldSimple w:instr=" SEQ Figure \* ARABIC ">
        <w:r w:rsidR="00762C33">
          <w:rPr>
            <w:noProof/>
          </w:rPr>
          <w:t>23</w:t>
        </w:r>
      </w:fldSimple>
      <w:r>
        <w:t xml:space="preserve"> – Création d’une « Poupée »</w:t>
      </w:r>
    </w:p>
    <w:p w:rsidR="00607E57" w:rsidRDefault="00607E57" w:rsidP="005B0F93"/>
    <w:p w:rsidR="00E31F01" w:rsidRDefault="00E31F01" w:rsidP="00E31F01">
      <w:pPr>
        <w:keepNext/>
      </w:pPr>
      <w:r>
        <w:rPr>
          <w:noProof/>
        </w:rPr>
        <w:drawing>
          <wp:inline distT="0" distB="0" distL="0" distR="0">
            <wp:extent cx="5747385" cy="2849880"/>
            <wp:effectExtent l="0" t="0" r="5715" b="7620"/>
            <wp:docPr id="66" name="Image 66" descr="C:\Users\dma3622\AppData\Local\Microsoft\Windows\INetCache\Content.Word\doll rule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ma3622\AppData\Local\Microsoft\Windows\INetCache\Content.Word\doll rule admi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E31F01" w:rsidRPr="00051714" w:rsidRDefault="00E31F01" w:rsidP="00E31F01">
      <w:pPr>
        <w:pStyle w:val="Lgende"/>
        <w:jc w:val="both"/>
      </w:pPr>
      <w:r>
        <w:t>Figure</w:t>
      </w:r>
      <w:r>
        <w:rPr>
          <w:noProof/>
        </w:rPr>
        <w:t xml:space="preserve"> </w:t>
      </w:r>
      <w:r w:rsidR="00762C33">
        <w:rPr>
          <w:noProof/>
        </w:rPr>
        <w:fldChar w:fldCharType="begin"/>
      </w:r>
      <w:r w:rsidR="00762C33">
        <w:rPr>
          <w:noProof/>
        </w:rPr>
        <w:instrText xml:space="preserve"> SEQ Figure \* ARABIC </w:instrText>
      </w:r>
      <w:r w:rsidR="00762C33">
        <w:rPr>
          <w:noProof/>
        </w:rPr>
        <w:fldChar w:fldCharType="separate"/>
      </w:r>
      <w:r w:rsidR="00762C33">
        <w:rPr>
          <w:noProof/>
        </w:rPr>
        <w:t>24</w:t>
      </w:r>
      <w:r w:rsidR="00762C33">
        <w:rPr>
          <w:noProof/>
        </w:rPr>
        <w:fldChar w:fldCharType="end"/>
      </w:r>
      <w:r w:rsidR="00FC740B">
        <w:t xml:space="preserve"> </w:t>
      </w:r>
      <w:r>
        <w:t>– Définition des règles pour chaque objectif</w:t>
      </w:r>
    </w:p>
    <w:p w:rsidR="00521D6B" w:rsidRDefault="00521D6B" w:rsidP="00521D6B">
      <w:pPr>
        <w:pStyle w:val="Titre3"/>
        <w:numPr>
          <w:ilvl w:val="0"/>
          <w:numId w:val="23"/>
        </w:numPr>
      </w:pPr>
      <w:bookmarkStart w:id="13" w:name="_Toc490861386"/>
      <w:r>
        <w:t>Ergonomie et Design</w:t>
      </w:r>
      <w:bookmarkEnd w:id="13"/>
      <w:r>
        <w:t xml:space="preserve"> </w:t>
      </w:r>
    </w:p>
    <w:p w:rsidR="00D32469" w:rsidRDefault="00D32469" w:rsidP="00D32469">
      <w:r>
        <w:tab/>
        <w:t>Le projet à terme est prévu d’être dit « </w:t>
      </w:r>
      <w:r w:rsidRPr="00D32469">
        <w:rPr>
          <w:b/>
        </w:rPr>
        <w:t>responsive</w:t>
      </w:r>
      <w:r>
        <w:t> » : cela signifie que quelle que soit la taille d’écran utilisée – un téléphone mobile, une tablette, un écran d’ordinateur portable – la structure du site reste plus ou moins la même ou du moins le site garde l’ensemble des fonctionnalités et répond aux mêmes besoins sur les différentes plateformes. Il est possible d’afficher le site du projet sur un téléphone mobile mais les dimensions ne sont pas adaptés : il faut agrandir la page pour pouvoir accéder aux différents éléments et il n’y a pas de version mobile du site pour garder les fonctionnalités de base du projet, comme l’on pourrait trouver sur les sites d’e-</w:t>
      </w:r>
      <w:r>
        <w:lastRenderedPageBreak/>
        <w:t>commerce – par exemple Amazon ou Cdiscount.</w:t>
      </w:r>
      <w:r w:rsidR="001D0EFC">
        <w:t xml:space="preserve"> Puisque c’est le côté fonctionnel du projet que l’ergonomie qui l’emporte, nous n’avons pas eu à adapter le projet pour des petits écrans mais avec une utilisation plus avancée, il peut être recommandé d’approfondir cette solution.</w:t>
      </w:r>
    </w:p>
    <w:p w:rsidR="008C6CBB" w:rsidRDefault="001D0EFC" w:rsidP="008C6CBB">
      <w:pPr>
        <w:keepNext/>
      </w:pPr>
      <w:r>
        <w:tab/>
        <w:t>En tant qu’application Web, le projet I-Learning commence à prendre plus de valeur étant donné qu’en avançant dans le projet, en apportant de nouvelles fonctionnalités au projet, celui-ci a vu arriver des modifications visuelles depuis que nous avons repris le projet.</w:t>
      </w:r>
      <w:r w:rsidR="008C6CBB">
        <w:t xml:space="preserve"> En voici l’évolution :</w:t>
      </w:r>
    </w:p>
    <w:p w:rsidR="008C6CBB" w:rsidRDefault="008C6CBB" w:rsidP="008C6CBB">
      <w:pPr>
        <w:keepNext/>
      </w:pPr>
    </w:p>
    <w:p w:rsidR="008C6CBB" w:rsidRDefault="008C6CBB" w:rsidP="008C6CBB">
      <w:pPr>
        <w:keepNext/>
      </w:pPr>
      <w:r>
        <w:rPr>
          <w:noProof/>
        </w:rPr>
        <w:drawing>
          <wp:inline distT="0" distB="0" distL="0" distR="0" wp14:anchorId="1F718260" wp14:editId="60A366E7">
            <wp:extent cx="5743575" cy="3228975"/>
            <wp:effectExtent l="0" t="0" r="9525" b="9525"/>
            <wp:docPr id="53" name="Image 53" descr="C:\Users\dma3622\AppData\Local\Microsoft\Windows\INetCache\Content.Word\v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ma3622\AppData\Local\Microsoft\Windows\INetCache\Content.Word\v 1.0.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rsidR="008C6CBB" w:rsidRDefault="008C6CBB" w:rsidP="008C6CBB">
      <w:pPr>
        <w:pStyle w:val="Lgende"/>
        <w:jc w:val="both"/>
      </w:pPr>
      <w:r>
        <w:t xml:space="preserve">Figure </w:t>
      </w:r>
      <w:fldSimple w:instr=" SEQ Figure \* ARABIC ">
        <w:r w:rsidR="00762C33">
          <w:rPr>
            <w:noProof/>
          </w:rPr>
          <w:t>25</w:t>
        </w:r>
      </w:fldSimple>
      <w:r>
        <w:t> </w:t>
      </w:r>
      <w:r w:rsidR="00606B15">
        <w:t>– Version 1.0 au Sprint 1</w:t>
      </w:r>
    </w:p>
    <w:p w:rsidR="008C6CBB" w:rsidRDefault="008C6CBB" w:rsidP="008C6CBB">
      <w:pPr>
        <w:keepNext/>
        <w:jc w:val="left"/>
      </w:pPr>
      <w:r>
        <w:rPr>
          <w:noProof/>
        </w:rPr>
        <w:lastRenderedPageBreak/>
        <w:drawing>
          <wp:inline distT="0" distB="0" distL="0" distR="0" wp14:anchorId="60AB0B91" wp14:editId="1CE799D0">
            <wp:extent cx="5743575" cy="3228975"/>
            <wp:effectExtent l="0" t="0" r="9525" b="9525"/>
            <wp:docPr id="42" name="Image 42" descr="C:\Users\dma3622\AppData\Local\Microsoft\Windows\INetCache\Content.Word\v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ma3622\AppData\Local\Microsoft\Windows\INetCache\Content.Word\v 2.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rsidR="008C6CBB" w:rsidRDefault="008C6CBB" w:rsidP="008C6CBB">
      <w:pPr>
        <w:pStyle w:val="Lgende"/>
      </w:pPr>
      <w:r>
        <w:t xml:space="preserve">Figure </w:t>
      </w:r>
      <w:fldSimple w:instr=" SEQ Figure \* ARABIC ">
        <w:r w:rsidR="00762C33">
          <w:rPr>
            <w:noProof/>
          </w:rPr>
          <w:t>26</w:t>
        </w:r>
      </w:fldSimple>
      <w:r w:rsidR="00606B15">
        <w:rPr>
          <w:noProof/>
        </w:rPr>
        <w:t xml:space="preserve"> – Version 2.0 au Sprint 6</w:t>
      </w:r>
    </w:p>
    <w:p w:rsidR="008C6CBB" w:rsidRDefault="008C6CBB" w:rsidP="008C6CBB">
      <w:pPr>
        <w:keepNext/>
        <w:jc w:val="left"/>
      </w:pPr>
      <w:r>
        <w:rPr>
          <w:noProof/>
        </w:rPr>
        <w:drawing>
          <wp:inline distT="0" distB="0" distL="0" distR="0" wp14:anchorId="1D02FF52" wp14:editId="1709A67D">
            <wp:extent cx="5743575" cy="3228975"/>
            <wp:effectExtent l="0" t="0" r="9525" b="9525"/>
            <wp:docPr id="48" name="Image 48" descr="C:\Users\dma3622\AppData\Local\Microsoft\Windows\INetCache\Content.Word\v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ma3622\AppData\Local\Microsoft\Windows\INetCache\Content.Word\v 2.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rsidR="008C6CBB" w:rsidRDefault="008C6CBB" w:rsidP="008C6CBB">
      <w:pPr>
        <w:pStyle w:val="Lgende"/>
      </w:pPr>
      <w:r>
        <w:t xml:space="preserve">Figure </w:t>
      </w:r>
      <w:fldSimple w:instr=" SEQ Figure \* ARABIC ">
        <w:r w:rsidR="00762C33">
          <w:rPr>
            <w:noProof/>
          </w:rPr>
          <w:t>27</w:t>
        </w:r>
      </w:fldSimple>
      <w:r w:rsidR="003C6C6C">
        <w:rPr>
          <w:noProof/>
        </w:rPr>
        <w:t xml:space="preserve"> – Version 2.1 au Sprint 12</w:t>
      </w:r>
    </w:p>
    <w:p w:rsidR="008C6CBB" w:rsidRDefault="008C6CBB">
      <w:pPr>
        <w:jc w:val="left"/>
      </w:pPr>
    </w:p>
    <w:p w:rsidR="008C6CBB" w:rsidRDefault="008C6CBB">
      <w:pPr>
        <w:jc w:val="left"/>
      </w:pPr>
      <w:r>
        <w:br w:type="page"/>
      </w:r>
    </w:p>
    <w:p w:rsidR="001D0EFC" w:rsidRPr="00D32469" w:rsidRDefault="009D0248" w:rsidP="00D32469">
      <w:r>
        <w:lastRenderedPageBreak/>
        <w:tab/>
        <w:t>Depuis</w:t>
      </w:r>
      <w:r w:rsidR="001D0EFC">
        <w:t xml:space="preserve"> le </w:t>
      </w:r>
      <w:r w:rsidR="001D0EFC" w:rsidRPr="001D0EFC">
        <w:rPr>
          <w:b/>
        </w:rPr>
        <w:t>Sprint</w:t>
      </w:r>
      <w:r w:rsidR="001D0EFC">
        <w:t xml:space="preserve"> 12, nous avons procédé à une refonte de l’interface de plusieurs pages du projet. Les informations s’affichent relativement sans problème</w:t>
      </w:r>
      <w:r>
        <w:t>, on peut naviguer entre les différents éléments</w:t>
      </w:r>
      <w:r w:rsidR="00786BE1">
        <w:t>, interagir avec</w:t>
      </w:r>
      <w:r>
        <w:t xml:space="preserve">, défiler sur la </w:t>
      </w:r>
      <w:r w:rsidR="00786BE1">
        <w:t>page. Il manquerait une aide exhaustive sur le principe du projet si l’on n’a pas connaissance de l’utilité de cette plateforme de « Serious Games ». Notamment, utiliser la pop-up qui confirme la sauvegarde des données comme premier message d</w:t>
      </w:r>
      <w:r w:rsidR="00D56E48">
        <w:t>e bienvenue avec des instructions sur la démarche à suivre.</w:t>
      </w:r>
    </w:p>
    <w:p w:rsidR="00521D6B" w:rsidRDefault="00521D6B" w:rsidP="00521D6B">
      <w:pPr>
        <w:pStyle w:val="Titre3"/>
        <w:numPr>
          <w:ilvl w:val="0"/>
          <w:numId w:val="23"/>
        </w:numPr>
      </w:pPr>
      <w:bookmarkStart w:id="14" w:name="_Toc490861387"/>
      <w:r>
        <w:t>Sécurité du projet</w:t>
      </w:r>
      <w:bookmarkEnd w:id="14"/>
      <w:r>
        <w:t xml:space="preserve"> </w:t>
      </w:r>
    </w:p>
    <w:p w:rsidR="00521D6B" w:rsidRDefault="00521D6B" w:rsidP="00521D6B">
      <w:pPr>
        <w:pStyle w:val="Titre3"/>
        <w:numPr>
          <w:ilvl w:val="0"/>
          <w:numId w:val="23"/>
        </w:numPr>
      </w:pPr>
      <w:bookmarkStart w:id="15" w:name="_Toc490861388"/>
      <w:r>
        <w:t>Performance du projet</w:t>
      </w:r>
      <w:bookmarkEnd w:id="15"/>
    </w:p>
    <w:p w:rsidR="00D56E48" w:rsidRDefault="00521D6B" w:rsidP="00D56E48">
      <w:pPr>
        <w:pStyle w:val="Titre4"/>
        <w:numPr>
          <w:ilvl w:val="1"/>
          <w:numId w:val="23"/>
        </w:numPr>
      </w:pPr>
      <w:r>
        <w:t>Application Web</w:t>
      </w:r>
    </w:p>
    <w:p w:rsidR="00D56E48" w:rsidRDefault="00D56E48" w:rsidP="00D56E48">
      <w:r>
        <w:t>Profiling de la page</w:t>
      </w:r>
    </w:p>
    <w:p w:rsidR="00D56E48" w:rsidRDefault="00D56E48" w:rsidP="00D56E48">
      <w:r>
        <w:t xml:space="preserve">Appels base de </w:t>
      </w:r>
      <w:r w:rsidR="000C279E">
        <w:t>données,</w:t>
      </w:r>
      <w:r>
        <w:t xml:space="preserve"> stockage des données, instanciation des variables</w:t>
      </w:r>
    </w:p>
    <w:p w:rsidR="00D56E48" w:rsidRDefault="00D56E48" w:rsidP="00D56E48">
      <w:pPr>
        <w:pStyle w:val="Paragraphedeliste"/>
        <w:numPr>
          <w:ilvl w:val="0"/>
          <w:numId w:val="24"/>
        </w:numPr>
      </w:pPr>
      <w:r>
        <w:t>Ecrire code lisible, facile à comprendre qu’un code optimisé (sauf gros calculs)</w:t>
      </w:r>
    </w:p>
    <w:p w:rsidR="00521D6B" w:rsidRDefault="00D56E48" w:rsidP="00D56E48">
      <w:r>
        <w:t>Engineering : couverture tests, architecture MVP, abstraction de la vue =&gt; code plus simple à tester, distribution des responsabilités</w:t>
      </w:r>
    </w:p>
    <w:p w:rsidR="00521D6B" w:rsidRDefault="00521D6B" w:rsidP="005B1362">
      <w:pPr>
        <w:pStyle w:val="Titre4"/>
        <w:numPr>
          <w:ilvl w:val="1"/>
          <w:numId w:val="23"/>
        </w:numPr>
      </w:pPr>
      <w:r>
        <w:t>Serious Game</w:t>
      </w:r>
    </w:p>
    <w:p w:rsidR="00771909" w:rsidRDefault="00D56E48" w:rsidP="00D56E48">
      <w:r>
        <w:tab/>
        <w:t>Le premier jeu implémenté est le quiz : il</w:t>
      </w:r>
      <w:r w:rsidR="002A0B1A">
        <w:t xml:space="preserve"> consiste en </w:t>
      </w:r>
      <w:r w:rsidR="00E130C7">
        <w:t>une série</w:t>
      </w:r>
      <w:r w:rsidR="002A0B1A">
        <w:t xml:space="preserve"> de questions prédéfinies par un administrateur. Chaque question peut comporter jusqu’à 8 réponses avec la possibilité de fixer une question à réponse unique ou à réponses multiple. Pour proposer du contenu riche et interactif, il y a possibilité d’ajouter des images ou des vidéos sur l’intitulé de la question et pour chaque réponse, on peut rajouter une explication pour justifier les bonnes et mauvaises réponses. Grâce à une fonctionnalité de </w:t>
      </w:r>
      <w:r w:rsidR="002A0B1A" w:rsidRPr="006066C6">
        <w:t>Google</w:t>
      </w:r>
      <w:r w:rsidR="002A0B1A" w:rsidRPr="006066C6">
        <w:rPr>
          <w:color w:val="auto"/>
        </w:rPr>
        <w:t xml:space="preserve"> </w:t>
      </w:r>
      <w:r w:rsidR="00200FDC">
        <w:t xml:space="preserve">– TextToSpeech – on peut </w:t>
      </w:r>
      <w:r w:rsidR="006D06E8">
        <w:t>entendre les explications ou les questions posées.</w:t>
      </w:r>
    </w:p>
    <w:p w:rsidR="00D56E48" w:rsidRDefault="00771909" w:rsidP="00D56E48">
      <w:r>
        <w:tab/>
        <w:t>Le second jeu correspond à la « Poupée », on dispose d’une zone libre où l’on peut définir des zones de texte, tracer des rectangles, rajouter des images et ajouter des zones d’énoncé où le collaborateur pourra choisir et déposer les réponses qui lui sont proposées. De plus, l’administrateur d</w:t>
      </w:r>
      <w:r w:rsidR="0098694F">
        <w:t>oit définir des objectifs en fonction de</w:t>
      </w:r>
      <w:r w:rsidR="006B49BB">
        <w:t xml:space="preserve"> ce que l’administrateur cherche à imposer au collaborateur avec la difficulté qui lui convient en établissant des règles : on peut combiner plusieurs combinaisons de solutions – une réponse pour un énoncé – à la fois.</w:t>
      </w:r>
      <w:r w:rsidR="007C0762">
        <w:t xml:space="preserve"> Par exemple, soient trois</w:t>
      </w:r>
      <w:r w:rsidR="00194451">
        <w:t xml:space="preserve"> conditions A, B et C : si les conditions A et B sont remplies, l’objectif est rempli. Mais il peut être également possible de remplir uniquement la condition C pour remplir l’objectif. Les conditions sont donc représentées par des combinaisons de réponses et énoncés : non seulement </w:t>
      </w:r>
      <w:r w:rsidR="00E130C7">
        <w:t>les possibilités sont multiples mais l’administrateur peut également juger à quel point la solution complète l’objectif, c’est-à-dire qu’une solution peut être juste mais s’il existe une solution optimale, originale et qui est « moins coûteuse », libre à l’administrateur de déterminer ce qui correspond à la meilleure solution.</w:t>
      </w:r>
    </w:p>
    <w:p w:rsidR="00E130C7" w:rsidRDefault="00E130C7" w:rsidP="00D56E48">
      <w:r>
        <w:lastRenderedPageBreak/>
        <w:tab/>
        <w:t xml:space="preserve">Ces deux exercices ne sont pas </w:t>
      </w:r>
      <w:r w:rsidR="006C4FB1">
        <w:t>limités</w:t>
      </w:r>
      <w:r>
        <w:t xml:space="preserve"> par le sujet</w:t>
      </w:r>
      <w:r w:rsidR="000C279E">
        <w:t xml:space="preserve"> </w:t>
      </w:r>
      <w:r w:rsidR="006C4FB1">
        <w:t xml:space="preserve">et </w:t>
      </w:r>
      <w:r w:rsidR="004317BF">
        <w:t>par le nombre : il est donc possible de construire un nombre infini de formations et de jeux, construire une bibliothèque de formations dont on pourra modifier et les mettre à jour pour qu’elles soient plus pertinentes, qu’elles prennent en compte l’avis des utilisateurs et qu’</w:t>
      </w:r>
      <w:r w:rsidR="00EF7FEE">
        <w:t>elles</w:t>
      </w:r>
      <w:r w:rsidR="00F044AA">
        <w:t xml:space="preserve"> prennent plus de valeur en tant qu’outils de formation que VISEO Technologies pourra disposer pour tous les collaborateurs.</w:t>
      </w:r>
    </w:p>
    <w:p w:rsidR="009E2846" w:rsidRDefault="009E2846" w:rsidP="009E2846">
      <w:pPr>
        <w:pStyle w:val="Titre4"/>
        <w:numPr>
          <w:ilvl w:val="1"/>
          <w:numId w:val="23"/>
        </w:numPr>
      </w:pPr>
      <w:r>
        <w:t>Développement</w:t>
      </w:r>
      <w:r w:rsidR="0008629E">
        <w:t xml:space="preserve"> application web</w:t>
      </w:r>
      <w:r>
        <w:t xml:space="preserve"> en méthodes agiles</w:t>
      </w:r>
    </w:p>
    <w:p w:rsidR="009E2846" w:rsidRDefault="009E2846" w:rsidP="009E2846">
      <w:r>
        <w:tab/>
        <w:t xml:space="preserve">TODO : couverture de tests , architecture donc design pattern, code autodocumenté, </w:t>
      </w:r>
      <w:r w:rsidR="0008629E">
        <w:t>drag and drop (problématiques)</w:t>
      </w:r>
    </w:p>
    <w:p w:rsidR="006066C6" w:rsidRPr="009E2846" w:rsidRDefault="006066C6" w:rsidP="009E2846">
      <w:r>
        <w:tab/>
        <w:t>Nous nous sommes servis</w:t>
      </w:r>
    </w:p>
    <w:p w:rsidR="009E2846" w:rsidRPr="00D56E48" w:rsidRDefault="009E2846" w:rsidP="00D56E48"/>
    <w:p w:rsidR="00521D6B" w:rsidRDefault="00521D6B" w:rsidP="00607E57">
      <w:pPr>
        <w:pStyle w:val="Titre3"/>
        <w:numPr>
          <w:ilvl w:val="0"/>
          <w:numId w:val="23"/>
        </w:numPr>
      </w:pPr>
      <w:bookmarkStart w:id="16" w:name="_Toc490861389"/>
      <w:r>
        <w:t>Evolution et voies d’amélioration</w:t>
      </w:r>
      <w:bookmarkEnd w:id="16"/>
    </w:p>
    <w:p w:rsidR="00F044AA" w:rsidRDefault="00F044AA" w:rsidP="00F044AA">
      <w:r>
        <w:tab/>
        <w:t>Le projet I-Learning n’en est qu’à un stade de proof-of-concept autour du thème de la gamification</w:t>
      </w:r>
      <w:r w:rsidR="00D8106B">
        <w:t xml:space="preserve"> et notre équipe ne présentait ni les compétences requises pour couvrir entièrement le projet dans ses aspects de sécurité, de performance et de design ainsi que du temps court – 6 mois – pour achever le projet en intégralité. Dans la mesure du possible, il est bien évidemment possible d’améliorer l’esthétique du projet pour uniformiser toutes les pages pour qu’elles aient la même logique et la même cohérence : l’emplacement des boutons d’actions, les messages d’erreurs ou de validation, etc.</w:t>
      </w:r>
    </w:p>
    <w:p w:rsidR="00D8106B" w:rsidRDefault="00D8106B" w:rsidP="00F044AA">
      <w:r>
        <w:tab/>
        <w:t>Quant au côté fonctionnel du projet, un administrateur devrait pouvoir supprimer autant de formations qu’il veut, sous condition qu’aucun utilisateur n’ait déjà achevé ou commencé la formation en question car cela remettrait en question le travail de réflexion et le temps qu’a passé le collaborateur</w:t>
      </w:r>
      <w:r w:rsidR="005A1E87">
        <w:t>.</w:t>
      </w:r>
      <w:r w:rsidR="009E2846">
        <w:t xml:space="preserve"> Pouvoir attribuer des droits administrateurs à des utilisateurs n’a pas été une priorité pour le projet mais, pour des questions de sécurité, il serait davantage préférable d’introduire une telle fonctionnalité au lieu de modifier la base de données pour attribuer des droits administrateurs à une personne. </w:t>
      </w:r>
    </w:p>
    <w:p w:rsidR="009E2846" w:rsidRDefault="009E2846" w:rsidP="00F044AA">
      <w:r>
        <w:tab/>
        <w:t>Le projet</w:t>
      </w:r>
      <w:r w:rsidR="00AA240A">
        <w:t xml:space="preserve"> présente encore des bugs que nos tests ne parviennent pas forcément à protéger, du moins nous avertir qu’il y a des régressions et notre couverture de tests est encore perfectible. La grande partie des tests que nous avons effectué reposent uniquement sur la partie front-end du projet et elle ne teste uniquement le fait que notre code fonctionne : pour tester une application web, il nous faudrait également inclure les positions des clics utilisateurs pour être certain</w:t>
      </w:r>
      <w:r w:rsidR="0008629E">
        <w:t xml:space="preserve"> que nous reproduisons le scénario d’un utilisateur qui accède à notre projet. Or de tels tests avec de telles contraintes induiraient à une refonte de nos tests dans le cas où l’interface front-end est modifiée.</w:t>
      </w:r>
    </w:p>
    <w:p w:rsidR="00762C33" w:rsidRDefault="00351C9C" w:rsidP="00F044AA">
      <w:r>
        <w:tab/>
        <w:t>Du côté des « Serious Games » que le projet I-Learning dis</w:t>
      </w:r>
      <w:r w:rsidR="00971B7D">
        <w:t xml:space="preserve">pose, le contenu reste encore à retravailler : il est vrai que l’on peut construire des exercices qui se diffèrent de l’un et de l’autre, enrichir le contenu actuel, l’affiner en prenant en compte l’avis des </w:t>
      </w:r>
      <w:r w:rsidR="00971B7D">
        <w:lastRenderedPageBreak/>
        <w:t xml:space="preserve">collaborateurs qui ont suivi les formations mais on ne joue pas, en général, plusieurs fois le même jeu pour le plaisir qu’il nous procure. Tout système a ses failles et il se peut que le quiz et la « poupée » perdent leur intérêt à un moment ou un autre. Pour renouveler cette envie de jeu mais également cette envie d’apprendre, il faudra donc penser à de nouveaux jeux qui posent de nouvelles problématiques, de nouvelles manières de résoudre </w:t>
      </w:r>
      <w:del w:id="17" w:author="David Ma" w:date="2017-08-19T09:19:00Z">
        <w:r w:rsidR="00971B7D" w:rsidDel="005A2BF0">
          <w:delText>ces puzzle</w:delText>
        </w:r>
      </w:del>
      <w:ins w:id="18" w:author="David Ma" w:date="2017-08-19T09:19:00Z">
        <w:r w:rsidR="005A2BF0">
          <w:t>ces puzzles</w:t>
        </w:r>
      </w:ins>
      <w:r w:rsidR="00971B7D">
        <w:t xml:space="preserve">. </w:t>
      </w:r>
      <w:r w:rsidR="007877A6">
        <w:t xml:space="preserve">Un des </w:t>
      </w:r>
      <w:r w:rsidR="00332017">
        <w:t>exemples de « Serious Game » que nous pourrions s’</w:t>
      </w:r>
      <w:r w:rsidR="00BC3496">
        <w:t>inspirer est celui du Coding</w:t>
      </w:r>
      <w:r w:rsidR="00332017">
        <w:t>ame</w:t>
      </w:r>
      <w:r w:rsidR="00762C33">
        <w:rPr>
          <w:rStyle w:val="Appelnotedebasdep"/>
        </w:rPr>
        <w:footnoteReference w:id="6"/>
      </w:r>
      <w:r w:rsidR="00332017">
        <w:t>. L’objectif est de résoudre des casse-têtes en programmant</w:t>
      </w:r>
      <w:r w:rsidR="00D3264B">
        <w:t>, avec le langage de programmation que l’on veut parmi ce qui est disponible</w:t>
      </w:r>
      <w:r w:rsidR="00232F6F">
        <w:t xml:space="preserve"> – le Ruby, le JavaScript, Python, C et d’autres </w:t>
      </w:r>
      <w:r w:rsidR="006D4627">
        <w:t>–</w:t>
      </w:r>
      <w:r w:rsidR="00232F6F">
        <w:t xml:space="preserve"> </w:t>
      </w:r>
      <w:r w:rsidR="006D4627">
        <w:t xml:space="preserve">soit en réalisant des exercices par ordre croissant de difficulté, soit en se lançant dans des défis de 5 à 15 minutes sur des problèmes à résoudre avec 3 contraintes possible : </w:t>
      </w:r>
      <w:r w:rsidR="00BC3496">
        <w:t>programmer un code qui résout le puzzle le plus vite possible, écrire un code avec le moins de caractères possible et du reverse engineering, c’est-à-dire que l’on doit deviner à partir d’une entrée et d’une sortie les instructions à réaliser pour obtenir les mêmes résultats. Codingame a déjà établi sa réputation auprès de nombreuses entreprises et joue d’une communauté qui n’arrête pas de grandir. Elle propose</w:t>
      </w:r>
      <w:r w:rsidR="00EF1941">
        <w:t xml:space="preserve"> déjà aux entreprises de construire des tests d’évaluation</w:t>
      </w:r>
      <w:r w:rsidR="00762C33">
        <w:rPr>
          <w:rStyle w:val="Appelnotedebasdep"/>
        </w:rPr>
        <w:footnoteReference w:id="7"/>
      </w:r>
      <w:r w:rsidR="00EF1941">
        <w:t xml:space="preserve"> pour </w:t>
      </w:r>
      <w:r w:rsidR="00762C33">
        <w:t>leurs futurs collaborateurs afin de jauger leur niveau en termes de programmation informatique, algorithmie ou de performance.</w:t>
      </w:r>
    </w:p>
    <w:p w:rsidR="00762C33" w:rsidRDefault="00762C33" w:rsidP="00762C33">
      <w:pPr>
        <w:keepNext/>
      </w:pPr>
      <w:r w:rsidRPr="00762C33">
        <w:rPr>
          <w:noProof/>
        </w:rPr>
        <w:t xml:space="preserve"> </w:t>
      </w:r>
      <w:r>
        <w:rPr>
          <w:noProof/>
        </w:rPr>
        <w:drawing>
          <wp:inline distT="0" distB="0" distL="0" distR="0" wp14:anchorId="1B70F5C3" wp14:editId="5790F2A2">
            <wp:extent cx="6057900" cy="3581400"/>
            <wp:effectExtent l="0" t="0" r="0" b="0"/>
            <wp:docPr id="73" name="Image 73" descr="C:\Users\dma3622\AppData\Local\Microsoft\Windows\INetCache\Content.Word\chrome_2017-08-19_17-4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ma3622\AppData\Local\Microsoft\Windows\INetCache\Content.Word\chrome_2017-08-19_17-41-17.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478" t="3691" b="-6040"/>
                    <a:stretch/>
                  </pic:blipFill>
                  <pic:spPr bwMode="auto">
                    <a:xfrm>
                      <a:off x="0" y="0"/>
                      <a:ext cx="6057900" cy="3581400"/>
                    </a:xfrm>
                    <a:prstGeom prst="rect">
                      <a:avLst/>
                    </a:prstGeom>
                    <a:noFill/>
                    <a:ln>
                      <a:noFill/>
                    </a:ln>
                    <a:extLst>
                      <a:ext uri="{53640926-AAD7-44D8-BBD7-CCE9431645EC}">
                        <a14:shadowObscured xmlns:a14="http://schemas.microsoft.com/office/drawing/2010/main"/>
                      </a:ext>
                    </a:extLst>
                  </pic:spPr>
                </pic:pic>
              </a:graphicData>
            </a:graphic>
          </wp:inline>
        </w:drawing>
      </w:r>
    </w:p>
    <w:p w:rsidR="00351C9C" w:rsidRDefault="00762C33" w:rsidP="00762C33">
      <w:pPr>
        <w:pStyle w:val="Lgende"/>
        <w:jc w:val="both"/>
        <w:rPr>
          <w:noProof/>
        </w:rPr>
      </w:pPr>
      <w:r>
        <w:t xml:space="preserve">Figure </w:t>
      </w:r>
      <w:fldSimple w:instr=" SEQ Figure \* ARABIC ">
        <w:r>
          <w:rPr>
            <w:noProof/>
          </w:rPr>
          <w:t>28</w:t>
        </w:r>
      </w:fldSimple>
      <w:r>
        <w:t xml:space="preserve"> – Résolution d’un puzzle en Javascript</w:t>
      </w:r>
    </w:p>
    <w:p w:rsidR="00762C33" w:rsidRDefault="00762C33" w:rsidP="00762C33">
      <w:pPr>
        <w:keepNext/>
      </w:pPr>
      <w:r>
        <w:rPr>
          <w:noProof/>
        </w:rPr>
        <w:lastRenderedPageBreak/>
        <w:drawing>
          <wp:inline distT="0" distB="0" distL="0" distR="0">
            <wp:extent cx="6058800" cy="3192857"/>
            <wp:effectExtent l="0" t="0" r="0" b="7620"/>
            <wp:docPr id="74" name="Image 74" descr="C:\Users\dma3622\AppData\Local\Microsoft\Windows\INetCache\Content.Word\chrome_2017-08-19_17-4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ma3622\AppData\Local\Microsoft\Windows\INetCache\Content.Word\chrome_2017-08-19_17-45-15.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4975" t="1677" r="2819"/>
                    <a:stretch/>
                  </pic:blipFill>
                  <pic:spPr bwMode="auto">
                    <a:xfrm>
                      <a:off x="0" y="0"/>
                      <a:ext cx="6058800" cy="3192857"/>
                    </a:xfrm>
                    <a:prstGeom prst="rect">
                      <a:avLst/>
                    </a:prstGeom>
                    <a:noFill/>
                    <a:ln>
                      <a:noFill/>
                    </a:ln>
                    <a:extLst>
                      <a:ext uri="{53640926-AAD7-44D8-BBD7-CCE9431645EC}">
                        <a14:shadowObscured xmlns:a14="http://schemas.microsoft.com/office/drawing/2010/main"/>
                      </a:ext>
                    </a:extLst>
                  </pic:spPr>
                </pic:pic>
              </a:graphicData>
            </a:graphic>
          </wp:inline>
        </w:drawing>
      </w:r>
    </w:p>
    <w:p w:rsidR="00762C33" w:rsidRDefault="00762C33" w:rsidP="00762C33">
      <w:pPr>
        <w:pStyle w:val="Lgende"/>
        <w:jc w:val="both"/>
      </w:pPr>
      <w:r>
        <w:t xml:space="preserve">Figure </w:t>
      </w:r>
      <w:fldSimple w:instr=" SEQ Figure \* ARABIC ">
        <w:r>
          <w:rPr>
            <w:noProof/>
          </w:rPr>
          <w:t>29</w:t>
        </w:r>
      </w:fldSimple>
      <w:r>
        <w:t xml:space="preserve"> – Choix du langage de programmation</w:t>
      </w:r>
    </w:p>
    <w:p w:rsidR="00762C33" w:rsidRDefault="00762C33" w:rsidP="00F044AA"/>
    <w:p w:rsidR="00762C33" w:rsidRDefault="000E5DAC" w:rsidP="00F044AA">
      <w:r>
        <w:tab/>
        <w:t xml:space="preserve">Pour </w:t>
      </w:r>
      <w:r w:rsidR="00762C33">
        <w:t>rendre cette application web plus accessible</w:t>
      </w:r>
      <w:r w:rsidR="001870F2">
        <w:t>, nous pourrions</w:t>
      </w:r>
      <w:r w:rsidR="00DF08AA">
        <w:t xml:space="preserve"> développer une application mobile qui prendrait en compte tout type d’écran, avec une interface qui serait différente de ce qu’on trouve actuellement sous forme de page internet.</w:t>
      </w:r>
    </w:p>
    <w:p w:rsidR="00DF08AA" w:rsidRDefault="00DF08AA" w:rsidP="00F044AA">
      <w:pPr>
        <w:rPr>
          <w:noProof/>
        </w:rPr>
      </w:pPr>
      <w:r w:rsidRPr="00DF08AA">
        <w:rPr>
          <w:noProof/>
        </w:rPr>
        <w:lastRenderedPageBreak/>
        <w:t xml:space="preserve"> </w:t>
      </w:r>
      <w:r w:rsidR="00EE6722">
        <w:rPr>
          <w:noProof/>
        </w:rPr>
        <mc:AlternateContent>
          <mc:Choice Requires="wpg">
            <w:drawing>
              <wp:inline distT="0" distB="0" distL="0" distR="0" wp14:anchorId="08CF4A52" wp14:editId="1362ED81">
                <wp:extent cx="5760720" cy="6700255"/>
                <wp:effectExtent l="0" t="0" r="0" b="5715"/>
                <wp:docPr id="72" name="Groupe 72"/>
                <wp:cNvGraphicFramePr/>
                <a:graphic xmlns:a="http://schemas.openxmlformats.org/drawingml/2006/main">
                  <a:graphicData uri="http://schemas.microsoft.com/office/word/2010/wordprocessingGroup">
                    <wpg:wgp>
                      <wpg:cNvGrpSpPr/>
                      <wpg:grpSpPr>
                        <a:xfrm>
                          <a:off x="0" y="0"/>
                          <a:ext cx="5760720" cy="6700255"/>
                          <a:chOff x="635" y="0"/>
                          <a:chExt cx="6101080" cy="7096125"/>
                        </a:xfrm>
                      </wpg:grpSpPr>
                      <pic:pic xmlns:pic="http://schemas.openxmlformats.org/drawingml/2006/picture">
                        <pic:nvPicPr>
                          <pic:cNvPr id="61" name="Image 61" descr="C:\Users\dma3622\AppData\Local\Microsoft\Windows\INetCache\Content.Word\chrome_2017-08-19_11-12-33.png"/>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635" y="0"/>
                            <a:ext cx="3952875" cy="7096125"/>
                          </a:xfrm>
                          <a:prstGeom prst="rect">
                            <a:avLst/>
                          </a:prstGeom>
                          <a:noFill/>
                          <a:ln>
                            <a:noFill/>
                          </a:ln>
                        </pic:spPr>
                      </pic:pic>
                      <wps:wsp>
                        <wps:cNvPr id="62" name="Zone de texte 62"/>
                        <wps:cNvSpPr txBox="1"/>
                        <wps:spPr>
                          <a:xfrm>
                            <a:off x="4682490" y="2733675"/>
                            <a:ext cx="1419225" cy="1628775"/>
                          </a:xfrm>
                          <a:prstGeom prst="rect">
                            <a:avLst/>
                          </a:prstGeom>
                          <a:solidFill>
                            <a:prstClr val="white"/>
                          </a:solidFill>
                          <a:ln>
                            <a:noFill/>
                          </a:ln>
                        </wps:spPr>
                        <wps:txbx>
                          <w:txbxContent>
                            <w:p w:rsidR="00EE6722" w:rsidRPr="00692D44" w:rsidRDefault="00EE6722" w:rsidP="00EE6722">
                              <w:pPr>
                                <w:pStyle w:val="Lgende"/>
                                <w:rPr>
                                  <w:noProof/>
                                  <w:color w:val="595959" w:themeColor="text1" w:themeTint="A6"/>
                                </w:rPr>
                              </w:pPr>
                              <w:r>
                                <w:t xml:space="preserve">Figure </w:t>
                              </w:r>
                              <w:fldSimple w:instr=" SEQ Figure \* ARABIC ">
                                <w:r w:rsidR="00762C33">
                                  <w:rPr>
                                    <w:noProof/>
                                  </w:rPr>
                                  <w:t>30</w:t>
                                </w:r>
                              </w:fldSimple>
                              <w:r>
                                <w:t xml:space="preserve"> – Maquette du Tableau de bord côté Administrateur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8CF4A52" id="Groupe 72" o:spid="_x0000_s1054" style="width:453.6pt;height:527.6pt;mso-position-horizontal-relative:char;mso-position-vertical-relative:line" coordorigin="6" coordsize="61010,70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">
                <v:shape id="Image 61" o:spid="_x0000_s1055" type="#_x0000_t75" style="position:absolute;left:6;width:39529;height:70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">
                  <v:imagedata r:id="rId51" o:title="chrome_2017-08-19_11-12-33"/>
                </v:shape>
                <v:shape id="Zone de texte 62" o:spid="_x0000_s1056" type="#_x0000_t202" style="position:absolute;left:46824;top:27336;width:14193;height:16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" stroked="f">
                  <v:textbox inset="0,0,0,0">
                    <w:txbxContent>
                      <w:p w:rsidR="00EE6722" w:rsidRPr="00692D44" w:rsidRDefault="00EE6722" w:rsidP="00EE6722">
                        <w:pPr>
                          <w:pStyle w:val="Lgende"/>
                          <w:rPr>
                            <w:noProof/>
                            <w:color w:val="595959" w:themeColor="text1" w:themeTint="A6"/>
                          </w:rPr>
                        </w:pPr>
                        <w:r>
                          <w:t xml:space="preserve">Figure </w:t>
                        </w:r>
                        <w:fldSimple w:instr=" SEQ Figure \* ARABIC ">
                          <w:r w:rsidR="00762C33">
                            <w:rPr>
                              <w:noProof/>
                            </w:rPr>
                            <w:t>30</w:t>
                          </w:r>
                        </w:fldSimple>
                        <w:r>
                          <w:t xml:space="preserve"> – Maquette du Tableau de bord côté Administrateur</w:t>
                        </w:r>
                      </w:p>
                    </w:txbxContent>
                  </v:textbox>
                </v:shape>
                <w10:anchorlock/>
              </v:group>
            </w:pict>
          </mc:Fallback>
        </mc:AlternateContent>
      </w:r>
    </w:p>
    <w:p w:rsidR="00943102" w:rsidRDefault="00EE6722" w:rsidP="00F044AA">
      <w:r>
        <w:rPr>
          <w:noProof/>
        </w:rPr>
        <w:lastRenderedPageBreak/>
        <mc:AlternateContent>
          <mc:Choice Requires="wpg">
            <w:drawing>
              <wp:inline distT="0" distB="0" distL="0" distR="0" wp14:anchorId="7983F3A1" wp14:editId="56267327">
                <wp:extent cx="5760720" cy="6680835"/>
                <wp:effectExtent l="0" t="0" r="0" b="5715"/>
                <wp:docPr id="71" name="Groupe 71"/>
                <wp:cNvGraphicFramePr/>
                <a:graphic xmlns:a="http://schemas.openxmlformats.org/drawingml/2006/main">
                  <a:graphicData uri="http://schemas.microsoft.com/office/word/2010/wordprocessingGroup">
                    <wpg:wgp>
                      <wpg:cNvGrpSpPr/>
                      <wpg:grpSpPr>
                        <a:xfrm>
                          <a:off x="0" y="0"/>
                          <a:ext cx="5760720" cy="6680835"/>
                          <a:chOff x="0" y="0"/>
                          <a:chExt cx="6028160" cy="6991350"/>
                        </a:xfrm>
                      </wpg:grpSpPr>
                      <pic:pic xmlns:pic="http://schemas.openxmlformats.org/drawingml/2006/picture">
                        <pic:nvPicPr>
                          <pic:cNvPr id="69" name="Image 69" descr="C:\Users\dma3622\AppData\Local\Microsoft\Windows\INetCache\Content.Word\chrome_2017-08-19_12-05-26.png"/>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48100" cy="6991350"/>
                          </a:xfrm>
                          <a:prstGeom prst="rect">
                            <a:avLst/>
                          </a:prstGeom>
                          <a:noFill/>
                          <a:ln>
                            <a:noFill/>
                          </a:ln>
                        </pic:spPr>
                      </pic:pic>
                      <wps:wsp>
                        <wps:cNvPr id="70" name="Zone de texte 70"/>
                        <wps:cNvSpPr txBox="1"/>
                        <wps:spPr>
                          <a:xfrm>
                            <a:off x="4609760" y="3267075"/>
                            <a:ext cx="1418400" cy="847725"/>
                          </a:xfrm>
                          <a:prstGeom prst="rect">
                            <a:avLst/>
                          </a:prstGeom>
                          <a:solidFill>
                            <a:prstClr val="white"/>
                          </a:solidFill>
                          <a:ln>
                            <a:noFill/>
                          </a:ln>
                        </wps:spPr>
                        <wps:txbx>
                          <w:txbxContent>
                            <w:p w:rsidR="00EE6722" w:rsidRPr="00126561" w:rsidRDefault="00EE6722" w:rsidP="00EE6722">
                              <w:pPr>
                                <w:pStyle w:val="Lgende"/>
                                <w:rPr>
                                  <w:noProof/>
                                  <w:color w:val="595959" w:themeColor="text1" w:themeTint="A6"/>
                                </w:rPr>
                              </w:pPr>
                              <w:r>
                                <w:t xml:space="preserve">Figure </w:t>
                              </w:r>
                              <w:fldSimple w:instr=" SEQ Figure \* ARABIC ">
                                <w:r w:rsidR="00762C33">
                                  <w:rPr>
                                    <w:noProof/>
                                  </w:rPr>
                                  <w:t>31</w:t>
                                </w:r>
                              </w:fldSimple>
                              <w:r>
                                <w:t xml:space="preserve"> – Maquette de la page de modification d’une formation</w:t>
                              </w:r>
                            </w:p>
                            <w:p w:rsidR="00EE6722" w:rsidRPr="00A77490" w:rsidRDefault="00EE6722" w:rsidP="00EE6722">
                              <w:pPr>
                                <w:pStyle w:val="Lgende"/>
                                <w:rPr>
                                  <w:noProof/>
                                  <w:color w:val="595959" w:themeColor="text1" w:themeTint="A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983F3A1" id="Groupe 71" o:spid="_x0000_s1057" style="width:453.6pt;height:526.05pt;mso-position-horizontal-relative:char;mso-position-vertical-relative:line" coordsize="60281,69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">
                <v:shape id="Image 69" o:spid="_x0000_s1058" type="#_x0000_t75" style="position:absolute;width:38481;height:69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">
                  <v:imagedata r:id="rId53" o:title="chrome_2017-08-19_12-05-26"/>
                </v:shape>
                <v:shape id="Zone de texte 70" o:spid="_x0000_s1059" type="#_x0000_t202" style="position:absolute;left:46097;top:32670;width:14184;height:8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H+wQAAANsAAAAPAAAAZHJzL2Rvd25yZXYueG1sRE+7bsIw&#10;FN0r9R+sW4mlAgcGilIMggSkDu3AQ8xX8W0SEV9HtvPg7/FQqePR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ET9Mf7BAAAA2wAAAA8AAAAA&#10;AAAAAAAAAAAABwIAAGRycy9kb3ducmV2LnhtbFBLBQYAAAAAAwADALcAAAD1AgAAAAA=&#10;" stroked="f">
                  <v:textbox inset="0,0,0,0">
                    <w:txbxContent>
                      <w:p w:rsidR="00EE6722" w:rsidRPr="00126561" w:rsidRDefault="00EE6722" w:rsidP="00EE6722">
                        <w:pPr>
                          <w:pStyle w:val="Lgende"/>
                          <w:rPr>
                            <w:noProof/>
                            <w:color w:val="595959" w:themeColor="text1" w:themeTint="A6"/>
                          </w:rPr>
                        </w:pPr>
                        <w:r>
                          <w:t xml:space="preserve">Figure </w:t>
                        </w:r>
                        <w:fldSimple w:instr=" SEQ Figure \* ARABIC ">
                          <w:r w:rsidR="00762C33">
                            <w:rPr>
                              <w:noProof/>
                            </w:rPr>
                            <w:t>31</w:t>
                          </w:r>
                        </w:fldSimple>
                        <w:r>
                          <w:t xml:space="preserve"> – Maquette de la page de modification d’une formation</w:t>
                        </w:r>
                      </w:p>
                      <w:p w:rsidR="00EE6722" w:rsidRPr="00A77490" w:rsidRDefault="00EE6722" w:rsidP="00EE6722">
                        <w:pPr>
                          <w:pStyle w:val="Lgende"/>
                          <w:rPr>
                            <w:noProof/>
                            <w:color w:val="595959" w:themeColor="text1" w:themeTint="A6"/>
                          </w:rPr>
                        </w:pPr>
                      </w:p>
                    </w:txbxContent>
                  </v:textbox>
                </v:shape>
                <w10:anchorlock/>
              </v:group>
            </w:pict>
          </mc:Fallback>
        </mc:AlternateContent>
      </w:r>
      <w:r w:rsidR="00943102">
        <w:tab/>
      </w:r>
    </w:p>
    <w:p w:rsidR="00DF08AA" w:rsidRDefault="00943102" w:rsidP="00F044AA">
      <w:r>
        <w:tab/>
        <w:t xml:space="preserve">Cela pourrait se présenter de cette manière-là, en gardant en tête les fonctionnalités les plus importantes du projet pour que l’on puisse suivre ou créer des formations, que ça soit sur son téléphone portable ou sa tablette comme sur l’interface web du projet I-Learning. D’autre part, la deuxième maquette présente une disposition différente de ce qu’on trouve actuellement sur l’interface utilisateur : on trouverait une introduction à chaque formation, pour en définir les objectifs, les attentes et les types d’exercices que l’on est susceptible de trouver. Avec </w:t>
      </w:r>
      <w:r w:rsidR="007251BF">
        <w:t>un exemple de ce que l’on pourrait réaliser en complétant cette formation.</w:t>
      </w:r>
      <w:r w:rsidR="00C4371E">
        <w:t xml:space="preserve"> Le code de couleurs permettrait de définir la difficulté des différents exercices</w:t>
      </w:r>
      <w:r w:rsidR="008A11C6">
        <w:t xml:space="preserve"> et on limiterait le nombre de niveaux à trois</w:t>
      </w:r>
      <w:r w:rsidR="00E11207">
        <w:t xml:space="preserve"> avec deux </w:t>
      </w:r>
      <w:r w:rsidR="00E11207">
        <w:lastRenderedPageBreak/>
        <w:t>suites d’exercices à explorer pour compléter la formation.</w:t>
      </w:r>
      <w:r w:rsidR="00341431">
        <w:t xml:space="preserve"> </w:t>
      </w:r>
      <w:r w:rsidR="00D81C7D">
        <w:t>Ce ne sont que des idées</w:t>
      </w:r>
      <w:r w:rsidR="00EE6722">
        <w:t xml:space="preserve"> pour convenir à un plus large public qui aurait accès aux formations du projet qui sont a explorer.</w:t>
      </w:r>
    </w:p>
    <w:p w:rsidR="00DA1155" w:rsidRPr="00F044AA" w:rsidRDefault="00DA1155" w:rsidP="00F044AA"/>
    <w:p w:rsidR="00D06F12" w:rsidRDefault="00D06F12" w:rsidP="00D06F12">
      <w:pPr>
        <w:pStyle w:val="Titre2"/>
        <w:numPr>
          <w:ilvl w:val="0"/>
          <w:numId w:val="19"/>
        </w:numPr>
      </w:pPr>
      <w:bookmarkStart w:id="19" w:name="_Toc490861390"/>
      <w:r>
        <w:t>Quelle valeur ajoutée pour VISEO Technologies ?</w:t>
      </w:r>
      <w:bookmarkEnd w:id="19"/>
    </w:p>
    <w:p w:rsidR="00D06F12" w:rsidRDefault="00D06F12" w:rsidP="00D06F12">
      <w:pPr>
        <w:pStyle w:val="Titre2"/>
        <w:numPr>
          <w:ilvl w:val="0"/>
          <w:numId w:val="19"/>
        </w:numPr>
      </w:pPr>
      <w:bookmarkStart w:id="20" w:name="_Toc490861391"/>
      <w:r>
        <w:t>Quel avenir pour les Serious Games et les plateformes de Serious Games ?</w:t>
      </w:r>
      <w:bookmarkEnd w:id="20"/>
      <w:r>
        <w:t xml:space="preserve"> </w:t>
      </w:r>
    </w:p>
    <w:p w:rsidR="005B1362" w:rsidRDefault="005B1362">
      <w:pPr>
        <w:jc w:val="left"/>
      </w:pPr>
      <w:r>
        <w:br w:type="page"/>
      </w:r>
    </w:p>
    <w:p w:rsidR="00E02D60" w:rsidRPr="00E02D60" w:rsidRDefault="00E02D60" w:rsidP="00E02D60">
      <w:pPr>
        <w:pStyle w:val="Paragraphedeliste"/>
        <w:keepNext/>
        <w:keepLines/>
        <w:numPr>
          <w:ilvl w:val="0"/>
          <w:numId w:val="17"/>
        </w:numPr>
        <w:spacing w:before="600" w:after="60"/>
        <w:outlineLvl w:val="0"/>
        <w:rPr>
          <w:rFonts w:asciiTheme="majorHAnsi" w:eastAsiaTheme="majorEastAsia" w:hAnsiTheme="majorHAnsi" w:cstheme="majorBidi"/>
          <w:vanish/>
          <w:color w:val="007789" w:themeColor="accent1" w:themeShade="BF"/>
          <w:sz w:val="32"/>
        </w:rPr>
      </w:pPr>
      <w:bookmarkStart w:id="21" w:name="_Toc489331661"/>
      <w:bookmarkStart w:id="22" w:name="_Toc489331806"/>
      <w:bookmarkStart w:id="23" w:name="_Toc489539643"/>
      <w:bookmarkStart w:id="24" w:name="_Toc489593721"/>
      <w:bookmarkStart w:id="25" w:name="_Toc489608215"/>
      <w:bookmarkStart w:id="26" w:name="_Toc489718490"/>
      <w:bookmarkStart w:id="27" w:name="_Toc489718511"/>
      <w:bookmarkStart w:id="28" w:name="_Toc489793807"/>
      <w:bookmarkStart w:id="29" w:name="_Toc489793828"/>
      <w:bookmarkStart w:id="30" w:name="_Toc489884285"/>
      <w:bookmarkStart w:id="31" w:name="_Toc489940548"/>
      <w:bookmarkStart w:id="32" w:name="_Toc490128984"/>
      <w:bookmarkStart w:id="33" w:name="_Toc490129297"/>
      <w:bookmarkStart w:id="34" w:name="_Toc490129331"/>
      <w:bookmarkStart w:id="35" w:name="_Toc490129394"/>
      <w:bookmarkStart w:id="36" w:name="_Toc490129937"/>
      <w:bookmarkStart w:id="37" w:name="_Toc490130271"/>
      <w:bookmarkStart w:id="38" w:name="_Toc490130642"/>
      <w:bookmarkStart w:id="39" w:name="_Toc490652346"/>
      <w:bookmarkStart w:id="40" w:name="_Toc490765788"/>
      <w:bookmarkStart w:id="41" w:name="_Toc490765814"/>
      <w:bookmarkStart w:id="42" w:name="_Toc490767366"/>
      <w:bookmarkStart w:id="43" w:name="_Toc490858923"/>
      <w:bookmarkStart w:id="44" w:name="_Toc490861392"/>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p>
    <w:p w:rsidR="00150CF8" w:rsidRDefault="00C139B0" w:rsidP="00E02D60">
      <w:pPr>
        <w:pStyle w:val="Titre1"/>
        <w:numPr>
          <w:ilvl w:val="0"/>
          <w:numId w:val="17"/>
        </w:numPr>
      </w:pPr>
      <w:bookmarkStart w:id="45" w:name="_Toc490861393"/>
      <w:r>
        <w:t>Dimensions techniques du projet</w:t>
      </w:r>
      <w:bookmarkEnd w:id="45"/>
    </w:p>
    <w:p w:rsidR="00404E3A" w:rsidRDefault="00C139B0">
      <w:r>
        <w:tab/>
        <w:t xml:space="preserve">J’ai eu l’occasion de choisir parmi une liste de projets la mission sur laquelle </w:t>
      </w:r>
      <w:r w:rsidR="00732B29">
        <w:t>j’ai été</w:t>
      </w:r>
      <w:r>
        <w:t xml:space="preserve"> affecté durant mon stage chez VISEO Technologies</w:t>
      </w:r>
      <w:r w:rsidR="000E79F2">
        <w:t> : les principales</w:t>
      </w:r>
      <w:r w:rsidR="005F10DB">
        <w:t xml:space="preserve"> technologies utilisées reposent sur le Javascript.</w:t>
      </w:r>
      <w:r w:rsidR="005C52B0">
        <w:t xml:space="preserve"> </w:t>
      </w:r>
      <w:r w:rsidR="00732B29">
        <w:t>Comme mentionné dans le contexte du projet, nous avons r</w:t>
      </w:r>
      <w:r w:rsidR="00CF16DE">
        <w:t xml:space="preserve">écupéré le travail effectué par un groupe d’anciens stagiaires de VISEO Technologies qui ont établi une première base </w:t>
      </w:r>
      <w:r w:rsidR="00026BDD">
        <w:t>au projet I-Learning.</w:t>
      </w:r>
      <w:r w:rsidR="00191751">
        <w:t xml:space="preserve"> </w:t>
      </w:r>
      <w:r w:rsidR="005F10DB">
        <w:t xml:space="preserve">Côté serveur, </w:t>
      </w:r>
      <w:r w:rsidR="00036C55">
        <w:t xml:space="preserve">nous utilisons </w:t>
      </w:r>
      <w:r w:rsidR="008154D8">
        <w:t>Node.js qui nous permet d’exécuter du JavaScript côté serveur</w:t>
      </w:r>
      <w:r w:rsidR="000E79F2">
        <w:t xml:space="preserve"> </w:t>
      </w:r>
      <w:r w:rsidR="00D46C21">
        <w:t>mais également</w:t>
      </w:r>
      <w:r w:rsidR="00021677">
        <w:t xml:space="preserve"> </w:t>
      </w:r>
      <w:r w:rsidR="00404E3A">
        <w:t>pour mettre en place un serveur HTTP ainsi qu’une base de données MongoDB qui repose sur du NoSQL.</w:t>
      </w:r>
      <w:r w:rsidR="00191751">
        <w:t xml:space="preserve"> </w:t>
      </w:r>
      <w:r w:rsidR="00036643">
        <w:t>C</w:t>
      </w:r>
      <w:r w:rsidR="00404E3A">
        <w:t>ôté client, nous utilisons uniquement du JavaScript pour l’intégralité de l’application Web avec une librairie qu’Henri DARMET a développée en particulier pour le SVG.</w:t>
      </w:r>
      <w:r w:rsidR="00191751">
        <w:t xml:space="preserve"> </w:t>
      </w:r>
      <w:r w:rsidR="00036643">
        <w:t>Du côté des tests unitaires, ce sont le framework Mocha et la librairie Istanbul JS qui sont utilisés</w:t>
      </w:r>
      <w:r w:rsidR="00191751">
        <w:t>.</w:t>
      </w:r>
      <w:r w:rsidR="00036643">
        <w:t xml:space="preserve"> </w:t>
      </w:r>
    </w:p>
    <w:p w:rsidR="006A0A22" w:rsidRDefault="00404E3A">
      <w:r>
        <w:tab/>
      </w:r>
      <w:r w:rsidR="00732B29">
        <w:t>Lors de ce projet,</w:t>
      </w:r>
      <w:r w:rsidR="00026BDD">
        <w:t xml:space="preserve"> je me suis accordé sur plusieurs tâches à accomplir</w:t>
      </w:r>
      <w:r w:rsidR="00C627D4">
        <w:t xml:space="preserve"> durant les multiples itérations, en concordance avec l’équipe de développeurs et les tâches en cours.</w:t>
      </w:r>
      <w:r w:rsidR="006A0A22">
        <w:br/>
      </w:r>
      <w:r w:rsidR="006A0A22" w:rsidRPr="00F0612A">
        <w:rPr>
          <w:color w:val="007DEB" w:themeColor="background2" w:themeShade="80"/>
        </w:rPr>
        <w:t>Ayant débuté le premier Sprint, nous avions pour objectif de mettre à jour notre machine pour être capable de démarrer le projet, de se familiariser avec le code et d’entamer les premières modifications.</w:t>
      </w:r>
      <w:r w:rsidR="005C52B0">
        <w:rPr>
          <w:color w:val="007DEB" w:themeColor="background2" w:themeShade="80"/>
        </w:rPr>
        <w:t xml:space="preserve"> </w:t>
      </w:r>
      <w:r w:rsidR="00F0612A">
        <w:rPr>
          <w:color w:val="007DEB" w:themeColor="background2" w:themeShade="80"/>
        </w:rPr>
        <w:t>Grâce à l’équipe de stagiaires</w:t>
      </w:r>
      <w:r w:rsidR="00F96CE1">
        <w:rPr>
          <w:color w:val="007DEB" w:themeColor="background2" w:themeShade="80"/>
        </w:rPr>
        <w:t xml:space="preserve"> de l’an passé, nous av</w:t>
      </w:r>
      <w:r w:rsidR="00F0612A">
        <w:rPr>
          <w:color w:val="007DEB" w:themeColor="background2" w:themeShade="80"/>
        </w:rPr>
        <w:t>ons pu échanger des informations concernant le projet</w:t>
      </w:r>
      <w:r w:rsidR="00F96CE1">
        <w:rPr>
          <w:color w:val="007DEB" w:themeColor="background2" w:themeShade="80"/>
        </w:rPr>
        <w:t xml:space="preserve">, notamment </w:t>
      </w:r>
      <w:r w:rsidR="002A5FFA">
        <w:rPr>
          <w:color w:val="007DEB" w:themeColor="background2" w:themeShade="80"/>
        </w:rPr>
        <w:t xml:space="preserve">récupérer les accès aux serveurs d’intégration et de déploiement : le service d’intégration et de déploiement continu utilisé est Codeship et ce dernier </w:t>
      </w:r>
      <w:r w:rsidR="00A21E2E">
        <w:rPr>
          <w:color w:val="007DEB" w:themeColor="background2" w:themeShade="80"/>
        </w:rPr>
        <w:t>est compatible avec GitHub notamment.</w:t>
      </w:r>
      <w:r w:rsidR="004C340E">
        <w:rPr>
          <w:color w:val="007DEB" w:themeColor="background2" w:themeShade="80"/>
        </w:rPr>
        <w:t xml:space="preserve"> (Conception =&gt; Réalisation &amp; mise en œuvre </w:t>
      </w:r>
      <w:r w:rsidR="00316C24">
        <w:rPr>
          <w:color w:val="007DEB" w:themeColor="background2" w:themeShade="80"/>
        </w:rPr>
        <w:t>)</w:t>
      </w:r>
      <w:r w:rsidR="006A0A22">
        <w:br/>
      </w:r>
    </w:p>
    <w:p w:rsidR="008F3E66" w:rsidRDefault="00036643" w:rsidP="006A0A22">
      <w:pPr>
        <w:ind w:firstLine="720"/>
      </w:pPr>
      <w:r w:rsidRPr="00F0612A">
        <w:rPr>
          <w:color w:val="003E75" w:themeColor="background2" w:themeShade="40"/>
        </w:rPr>
        <w:t>Une des tâches à accomplir pour le projet coïncide avec le test du code avec une couverture à hauteur de 100% afin que le code soit de qualité</w:t>
      </w:r>
      <w:r w:rsidR="00826E71" w:rsidRPr="00F0612A">
        <w:rPr>
          <w:color w:val="003E75" w:themeColor="background2" w:themeShade="40"/>
        </w:rPr>
        <w:t>, qu’il ne présente pas de régression et</w:t>
      </w:r>
      <w:r w:rsidR="005C52B0">
        <w:rPr>
          <w:color w:val="003E75" w:themeColor="background2" w:themeShade="40"/>
        </w:rPr>
        <w:t xml:space="preserve"> être certain qu’il fonctionne. </w:t>
      </w:r>
      <w:r w:rsidR="00826E71" w:rsidRPr="00F0612A">
        <w:rPr>
          <w:color w:val="003E75" w:themeColor="background2" w:themeShade="40"/>
        </w:rPr>
        <w:t>Lorsque nous avons débuté la première itération, la couverture de code du projet montait à 90%</w:t>
      </w:r>
      <w:r w:rsidR="004B1580" w:rsidRPr="00F0612A">
        <w:rPr>
          <w:color w:val="003E75" w:themeColor="background2" w:themeShade="40"/>
        </w:rPr>
        <w:t>, ce qui était gage d’un projet fonctionnel et</w:t>
      </w:r>
      <w:r w:rsidR="0067569F" w:rsidRPr="00F0612A">
        <w:rPr>
          <w:color w:val="003E75" w:themeColor="background2" w:themeShade="40"/>
        </w:rPr>
        <w:t xml:space="preserve"> qui limite le</w:t>
      </w:r>
      <w:r w:rsidR="001F6ECB" w:rsidRPr="00F0612A">
        <w:rPr>
          <w:color w:val="003E75" w:themeColor="background2" w:themeShade="40"/>
        </w:rPr>
        <w:t xml:space="preserve"> nombre </w:t>
      </w:r>
      <w:r w:rsidR="0067569F" w:rsidRPr="00F0612A">
        <w:rPr>
          <w:color w:val="003E75" w:themeColor="background2" w:themeShade="40"/>
        </w:rPr>
        <w:t xml:space="preserve"> </w:t>
      </w:r>
      <w:r w:rsidR="001F6ECB" w:rsidRPr="00F0612A">
        <w:rPr>
          <w:color w:val="003E75" w:themeColor="background2" w:themeShade="40"/>
        </w:rPr>
        <w:t>d’</w:t>
      </w:r>
      <w:r w:rsidR="0067569F" w:rsidRPr="00F0612A">
        <w:rPr>
          <w:color w:val="003E75" w:themeColor="background2" w:themeShade="40"/>
        </w:rPr>
        <w:t>anomalies liées à l’ajout de nouvelles fonctionnalités.</w:t>
      </w:r>
      <w:r w:rsidR="005C52B0">
        <w:rPr>
          <w:color w:val="003E75" w:themeColor="background2" w:themeShade="40"/>
        </w:rPr>
        <w:t xml:space="preserve"> </w:t>
      </w:r>
      <w:r w:rsidR="006A0A22" w:rsidRPr="00F0612A">
        <w:rPr>
          <w:color w:val="003E75" w:themeColor="background2" w:themeShade="40"/>
        </w:rPr>
        <w:t>Je m’étais donc consacré à la réalisation des tests du projet dans un premier temps</w:t>
      </w:r>
      <w:r w:rsidR="00F65FC0">
        <w:t xml:space="preserve"> </w:t>
      </w:r>
      <w:r w:rsidR="00F65FC0" w:rsidRPr="00F65FC0">
        <w:rPr>
          <w:color w:val="FF0000"/>
        </w:rPr>
        <w:t>(..)</w:t>
      </w:r>
    </w:p>
    <w:p w:rsidR="002E7516" w:rsidRDefault="002E7516">
      <w:r>
        <w:tab/>
      </w:r>
      <w:r w:rsidRPr="00F0612A">
        <w:rPr>
          <w:color w:val="7030A0"/>
        </w:rPr>
        <w:t>Nous avons procédé</w:t>
      </w:r>
      <w:r w:rsidR="00760753" w:rsidRPr="00F0612A">
        <w:rPr>
          <w:color w:val="7030A0"/>
        </w:rPr>
        <w:t xml:space="preserve"> à une refonte de l’architecture du projet </w:t>
      </w:r>
      <w:r w:rsidR="004678D0" w:rsidRPr="00F0612A">
        <w:rPr>
          <w:color w:val="7030A0"/>
        </w:rPr>
        <w:t xml:space="preserve">au bout de six itérations car </w:t>
      </w:r>
      <w:r w:rsidR="005C5BAB" w:rsidRPr="00F0612A">
        <w:rPr>
          <w:color w:val="7030A0"/>
        </w:rPr>
        <w:t xml:space="preserve">nous avions fait face à des problèmes de dépendances d’éléments du projet qui étaient supposés être indépendants, ce qui rendait les ajouts de nouvelles fonctionnalités difficiles ainsi qu’un problème de visibilité et de clarté du code du fait est que l’affichage des éléments </w:t>
      </w:r>
      <w:r w:rsidR="001F6ECB" w:rsidRPr="00F0612A">
        <w:rPr>
          <w:color w:val="7030A0"/>
        </w:rPr>
        <w:t>était fortement lié au modèle de données à afficher, la globalité du code reposait sur trois fichiers qui présentaient un nombre important de lignes de codes et que le projet manquait de structuration : on pouvait difficilement apercevoir le début de l’exécution du projet et jusqu’où le code s’arrêtait.</w:t>
      </w:r>
    </w:p>
    <w:p w:rsidR="008F3E66" w:rsidRDefault="008F3E66">
      <w:r>
        <w:t>TODO 1 : travaux contribution</w:t>
      </w:r>
      <w:r w:rsidR="00404E3A">
        <w:t xml:space="preserve"> 1) tests unitaires</w:t>
      </w:r>
      <w:r w:rsidR="003A48BB">
        <w:t xml:space="preserve"> </w:t>
      </w:r>
      <w:r w:rsidR="00404E3A">
        <w:t>2) QuizAdmin</w:t>
      </w:r>
      <w:r w:rsidR="00732B29">
        <w:t xml:space="preserve"> Vue</w:t>
      </w:r>
      <w:r w:rsidR="00404E3A">
        <w:t xml:space="preserve"> 3) Sauvegarde Modèle données Quiz &amp; partie Doll 4) règles poupée 5) </w:t>
      </w:r>
      <w:r w:rsidR="008D2939">
        <w:t xml:space="preserve">(front) récupération mot de passe </w:t>
      </w:r>
      <w:r w:rsidR="008D2939">
        <w:lastRenderedPageBreak/>
        <w:t xml:space="preserve">oublié 6) </w:t>
      </w:r>
      <w:r w:rsidR="008D2939" w:rsidRPr="001F6ECB">
        <w:rPr>
          <w:strike/>
        </w:rPr>
        <w:t xml:space="preserve">Refonte </w:t>
      </w:r>
      <w:r w:rsidR="008D2939">
        <w:t>&amp; Refactor du code 7) Résolution de bugs</w:t>
      </w:r>
      <w:r w:rsidR="00D162D0">
        <w:t xml:space="preserve"> 8) Responsive windows</w:t>
      </w:r>
      <w:r w:rsidR="00732B29">
        <w:t xml:space="preserve"> 9) Test Driven Development</w:t>
      </w:r>
      <w:r w:rsidR="00CE074D">
        <w:t xml:space="preserve"> 10) Slides -&gt; OneDrive == centralisation informations essentielles</w:t>
      </w:r>
    </w:p>
    <w:p w:rsidR="00A4474C" w:rsidRDefault="008F3E66">
      <w:r>
        <w:t xml:space="preserve">TODO 2 : </w:t>
      </w:r>
      <w:r w:rsidR="00732B29">
        <w:t>Planification des travaux (agile … Imprévisible)</w:t>
      </w:r>
    </w:p>
    <w:p w:rsidR="00A4474C" w:rsidRDefault="00A4474C">
      <w:r>
        <w:t>TODO 3 : Rôle sein équipe</w:t>
      </w:r>
      <w:r w:rsidR="008D2939">
        <w:t xml:space="preserve"> ( Scrum Master x 3 sprints + dév )</w:t>
      </w:r>
    </w:p>
    <w:p w:rsidR="001D3A2E" w:rsidRDefault="005D1B05" w:rsidP="001D3A2E">
      <w:pPr>
        <w:keepNext/>
      </w:pPr>
      <w:r>
        <w:rPr>
          <w:noProof/>
          <w:lang w:eastAsia="fr-FR"/>
        </w:rPr>
        <w:drawing>
          <wp:inline distT="0" distB="0" distL="0" distR="0">
            <wp:extent cx="5743575" cy="6814868"/>
            <wp:effectExtent l="0" t="0" r="0" b="5080"/>
            <wp:docPr id="4" name="Image 4" descr="C:\Users\dma3622\AppData\Local\Microsoft\Windows\INetCache\Content.Word\Burndow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ma3622\AppData\Local\Microsoft\Windows\INetCache\Content.Word\Burndown2.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80136" cy="6858248"/>
                    </a:xfrm>
                    <a:prstGeom prst="rect">
                      <a:avLst/>
                    </a:prstGeom>
                    <a:noFill/>
                    <a:ln>
                      <a:noFill/>
                    </a:ln>
                  </pic:spPr>
                </pic:pic>
              </a:graphicData>
            </a:graphic>
          </wp:inline>
        </w:drawing>
      </w:r>
    </w:p>
    <w:p w:rsidR="001D3A2E" w:rsidRDefault="001D3A2E" w:rsidP="00151B72">
      <w:pPr>
        <w:pStyle w:val="Lgende"/>
      </w:pPr>
      <w:r>
        <w:t xml:space="preserve">Figure </w:t>
      </w:r>
      <w:fldSimple w:instr=" SEQ Figure \* ARABIC ">
        <w:r w:rsidR="00762C33">
          <w:rPr>
            <w:noProof/>
          </w:rPr>
          <w:t>32</w:t>
        </w:r>
      </w:fldSimple>
      <w:r w:rsidR="00B97A91">
        <w:t xml:space="preserve"> – Burn Down du Sprint 2</w:t>
      </w:r>
    </w:p>
    <w:p w:rsidR="001D3A2E" w:rsidRDefault="005D1B05" w:rsidP="001D3A2E">
      <w:pPr>
        <w:keepNext/>
      </w:pPr>
      <w:r>
        <w:rPr>
          <w:noProof/>
          <w:lang w:eastAsia="fr-FR"/>
        </w:rPr>
        <w:lastRenderedPageBreak/>
        <w:drawing>
          <wp:inline distT="0" distB="0" distL="0" distR="0">
            <wp:extent cx="5915329" cy="7979434"/>
            <wp:effectExtent l="0" t="0" r="9525" b="2540"/>
            <wp:docPr id="5" name="Image 5" descr="C:\Users\dma3622\AppData\Local\Microsoft\Windows\INetCache\Content.Word\burnd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ma3622\AppData\Local\Microsoft\Windows\INetCache\Content.Word\burndown.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54288" cy="8031987"/>
                    </a:xfrm>
                    <a:prstGeom prst="rect">
                      <a:avLst/>
                    </a:prstGeom>
                    <a:noFill/>
                    <a:ln>
                      <a:noFill/>
                    </a:ln>
                  </pic:spPr>
                </pic:pic>
              </a:graphicData>
            </a:graphic>
          </wp:inline>
        </w:drawing>
      </w:r>
    </w:p>
    <w:p w:rsidR="001D3A2E" w:rsidRDefault="001D3A2E" w:rsidP="00151B72">
      <w:pPr>
        <w:pStyle w:val="Lgende"/>
      </w:pPr>
      <w:r>
        <w:t xml:space="preserve">Figure </w:t>
      </w:r>
      <w:fldSimple w:instr=" SEQ Figure \* ARABIC ">
        <w:r w:rsidR="00762C33">
          <w:rPr>
            <w:noProof/>
          </w:rPr>
          <w:t>33</w:t>
        </w:r>
      </w:fldSimple>
      <w:r w:rsidR="00B97A91">
        <w:t xml:space="preserve"> – Burn Down du Sprint 6</w:t>
      </w:r>
    </w:p>
    <w:p w:rsidR="001D3A2E" w:rsidRDefault="001D3A2E" w:rsidP="001D3A2E">
      <w:pPr>
        <w:keepNext/>
      </w:pPr>
      <w:r>
        <w:rPr>
          <w:noProof/>
          <w:lang w:eastAsia="fr-FR"/>
        </w:rPr>
        <w:lastRenderedPageBreak/>
        <w:drawing>
          <wp:inline distT="0" distB="0" distL="0" distR="0">
            <wp:extent cx="5908066" cy="7884543"/>
            <wp:effectExtent l="0" t="0" r="0" b="2540"/>
            <wp:docPr id="6" name="Image 6" descr="C:\Users\dma3622\AppData\Local\Microsoft\Windows\INetCache\Content.Word\IMG_20170721_111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ma3622\AppData\Local\Microsoft\Windows\INetCache\Content.Word\IMG_20170721_111342.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0886" cy="7901652"/>
                    </a:xfrm>
                    <a:prstGeom prst="rect">
                      <a:avLst/>
                    </a:prstGeom>
                    <a:noFill/>
                    <a:ln>
                      <a:noFill/>
                    </a:ln>
                  </pic:spPr>
                </pic:pic>
              </a:graphicData>
            </a:graphic>
          </wp:inline>
        </w:drawing>
      </w:r>
    </w:p>
    <w:p w:rsidR="005D1B05" w:rsidRDefault="001D3A2E" w:rsidP="00151B72">
      <w:pPr>
        <w:pStyle w:val="Lgende"/>
      </w:pPr>
      <w:r>
        <w:t xml:space="preserve">Figure </w:t>
      </w:r>
      <w:fldSimple w:instr=" SEQ Figure \* ARABIC ">
        <w:r w:rsidR="00762C33">
          <w:rPr>
            <w:noProof/>
          </w:rPr>
          <w:t>34</w:t>
        </w:r>
      </w:fldSimple>
      <w:bookmarkStart w:id="46" w:name="_GoBack"/>
      <w:bookmarkEnd w:id="46"/>
    </w:p>
    <w:p w:rsidR="009B23BB" w:rsidRDefault="009B23BB">
      <w:pPr>
        <w:jc w:val="left"/>
      </w:pPr>
      <w:r>
        <w:br w:type="page"/>
      </w:r>
    </w:p>
    <w:p w:rsidR="00E97743" w:rsidRDefault="00AA4BE1" w:rsidP="009B23BB">
      <w:pPr>
        <w:ind w:firstLine="720"/>
      </w:pPr>
      <w:r>
        <w:lastRenderedPageBreak/>
        <w:t>Dictés par</w:t>
      </w:r>
      <w:r w:rsidR="00E97743">
        <w:t xml:space="preserve"> la méthode agile Scrum, une des personnes de l’équipe de développement doit tenir le rôle de Scrum Master : cela ne veut pas forcément dire que son rôle au sein de l’équipe le place à un niveau différent des autres membres de l’équipe.</w:t>
      </w:r>
      <w:r w:rsidR="00E97743">
        <w:br/>
        <w:t>Au contraire, il réalise des tâches tout autant que les autres membres de l’équipe de développement mais il doit se porter garant de l’application de la méthode Scrum pendant le projet</w:t>
      </w:r>
      <w:r w:rsidR="002376BA">
        <w:t xml:space="preserve"> : notamment les différents « rituels » tels que les Stand-up Meeting, Planning Poker, Sprint Review et Sprint Rétro. </w:t>
      </w:r>
      <w:r w:rsidR="005C52B0">
        <w:t xml:space="preserve"> </w:t>
      </w:r>
      <w:r w:rsidR="00C12FC2">
        <w:t>Concernant le projet I-Learning, nous avons décidé qu’à chaque itération, le rôle de Scrum Master s’échangerait entre chaque membre de l’équipe pour que chacun et chacune ait une expérience de Scrum Mastering qui nous sera utile pour les prochains projets que l’on pourrait mener chez VISEO Technologies.</w:t>
      </w:r>
    </w:p>
    <w:p w:rsidR="005D7751" w:rsidRDefault="00AC6321" w:rsidP="00F7166A">
      <w:pPr>
        <w:ind w:firstLine="720"/>
      </w:pPr>
      <w:r>
        <w:t xml:space="preserve">Ayant </w:t>
      </w:r>
      <w:r w:rsidR="00C12FC2">
        <w:t>été Scrum Master à trois reprises, durant le 2</w:t>
      </w:r>
      <w:r w:rsidR="00C12FC2" w:rsidRPr="00C12FC2">
        <w:rPr>
          <w:vertAlign w:val="superscript"/>
        </w:rPr>
        <w:t>nd</w:t>
      </w:r>
      <w:r w:rsidR="00C12FC2">
        <w:t xml:space="preserve"> Sprint, le Sprint 6 et 11, </w:t>
      </w:r>
      <w:r w:rsidR="00374079">
        <w:t xml:space="preserve">j’ai pu </w:t>
      </w:r>
      <w:r w:rsidR="00017895">
        <w:t>apprendre et mettre en pratique mes connaissances acquises lors de la formation Agile</w:t>
      </w:r>
      <w:r w:rsidR="00201782">
        <w:t>.</w:t>
      </w:r>
      <w:r w:rsidR="005D7751">
        <w:br/>
        <w:t xml:space="preserve">Lors du second Sprint, nous étions encore dans cette phase d’adaptation sur le projet avec une formation JavaScript incluse </w:t>
      </w:r>
      <w:r w:rsidR="00BC2755">
        <w:t xml:space="preserve">et notre vélocité se limitait à 19 points pour plusieurs raisons : tout d’abord, une des personnes de l’équipe a souhaité changer de projet car </w:t>
      </w:r>
      <w:r w:rsidR="003D7BD3">
        <w:t>la forme ne correspondait pas à ses attentes et nous avons pris contact avec</w:t>
      </w:r>
      <w:r w:rsidR="00BC2755">
        <w:t xml:space="preserve"> </w:t>
      </w:r>
      <w:r w:rsidR="003D7BD3">
        <w:t xml:space="preserve">le groupe projet qui portait sur Drive parce que nous </w:t>
      </w:r>
      <w:r w:rsidR="00F53AB9">
        <w:t>n’étions pas certains de continuer le projet</w:t>
      </w:r>
      <w:r w:rsidR="005C52B0">
        <w:t xml:space="preserve"> I-Learning. </w:t>
      </w:r>
      <w:r w:rsidR="00F53AB9">
        <w:t>En conclusion de notre discussion avec l’équipe Drive, le projet en lui-même présentait une base suffisamment fonctionnelle, présentable et il aurait été dif</w:t>
      </w:r>
      <w:r w:rsidR="00AA4BE1">
        <w:t>ficile d’y apporter des</w:t>
      </w:r>
      <w:r w:rsidR="00F53AB9">
        <w:t xml:space="preserve"> fonctionnalités</w:t>
      </w:r>
      <w:r w:rsidR="00AA4BE1">
        <w:t xml:space="preserve"> ou des services supplémentaires</w:t>
      </w:r>
      <w:r w:rsidR="000477CF">
        <w:t xml:space="preserve"> par rapport</w:t>
      </w:r>
      <w:r w:rsidR="00AA4BE1">
        <w:t xml:space="preserve"> à ce que le projet proposait déjà.</w:t>
      </w:r>
      <w:r w:rsidR="005C52B0">
        <w:t xml:space="preserve"> </w:t>
      </w:r>
      <w:r w:rsidR="00F7166A">
        <w:t>Non seulement</w:t>
      </w:r>
      <w:r w:rsidR="00E665F6">
        <w:t xml:space="preserve"> adapter le code du projet à la nouvelle librairie SVG fournie par notre maître de stage était l’une des premières difficultés que nous avons rencontré, au vu des modifications faites sur la librairie mais aussi les ajouts propres à l’équipe de l’an passé qui n’ont pas toutes été prises en compte sur cette panoplie de fonctionnalités SVG, mais il nous fallait un certain temps pour s’approprier le projet, comprendre les fonctionnalités implémentées et pouvoir </w:t>
      </w:r>
      <w:r w:rsidR="00921E4C">
        <w:t>commencer à</w:t>
      </w:r>
      <w:r w:rsidR="00FF3865">
        <w:t xml:space="preserve"> rajouter de nouvelles fonctions.</w:t>
      </w:r>
    </w:p>
    <w:p w:rsidR="00F7166A" w:rsidRDefault="00F7166A" w:rsidP="005D7751">
      <w:pPr>
        <w:ind w:firstLine="720"/>
      </w:pPr>
    </w:p>
    <w:p w:rsidR="005C66CB" w:rsidRDefault="00A4474C">
      <w:r>
        <w:t xml:space="preserve">TODO 4 : </w:t>
      </w:r>
      <w:r w:rsidR="005C66CB">
        <w:t>Travaux et réalisation en perspective // ensemble projet</w:t>
      </w:r>
    </w:p>
    <w:p w:rsidR="005C66CB" w:rsidRDefault="005C66CB">
      <w:r>
        <w:t>TODO 5 : Historique</w:t>
      </w:r>
    </w:p>
    <w:p w:rsidR="005C66CB" w:rsidRDefault="005C66CB">
      <w:r>
        <w:br w:type="page"/>
      </w:r>
    </w:p>
    <w:p w:rsidR="005C66CB" w:rsidRDefault="005C66CB" w:rsidP="00E02D60">
      <w:pPr>
        <w:pStyle w:val="Titre1"/>
        <w:numPr>
          <w:ilvl w:val="0"/>
          <w:numId w:val="17"/>
        </w:numPr>
      </w:pPr>
      <w:bookmarkStart w:id="47" w:name="_Toc490861394"/>
      <w:r>
        <w:lastRenderedPageBreak/>
        <w:t>Dimensions humaines et managériales internes à VISEO Technologies</w:t>
      </w:r>
      <w:bookmarkEnd w:id="47"/>
    </w:p>
    <w:p w:rsidR="00244CFA" w:rsidRDefault="004317BF">
      <w:r>
        <w:tab/>
        <w:t xml:space="preserve">VISEO Technologies propose ses services en forfait et en projet agile pour ses clients : dans le premier cas, les consultants sont envoyés chez le client pour travailler étroitement avec les équipes </w:t>
      </w:r>
      <w:r w:rsidR="004204F7">
        <w:t>de projet</w:t>
      </w:r>
      <w:r w:rsidR="001042FA">
        <w:t xml:space="preserve">. Etant sur place, ils peuvent prendre en considération les besoins qui leur sont remontés par les équipes, </w:t>
      </w:r>
      <w:r w:rsidR="00242780">
        <w:t>proposer des solutions, les mettre en place et appliquer les ajustements nécessaires</w:t>
      </w:r>
      <w:r w:rsidR="00244CFA">
        <w:t>, en accord avec les attentes et les besoins du client. Quant aux projets agiles, ils sont réalisés en interne</w:t>
      </w:r>
      <w:r w:rsidR="00A94491">
        <w:t xml:space="preserve"> au sein de VISEO avec des équipes dédiées pour réaliser l’engagement de livrer un projet dans les délais. Les projets agil</w:t>
      </w:r>
      <w:r w:rsidR="007C0762">
        <w:t>es ont connu une hausse depuis trois</w:t>
      </w:r>
      <w:r w:rsidR="00A94491">
        <w:t xml:space="preserve"> ans au centre de l’activité de VISEO Technologies et ceux-ci connaissent de meilleurs succès, que ça soit envers l’entreprise elle-même mais le client aussi.</w:t>
      </w:r>
    </w:p>
    <w:p w:rsidR="00A94491" w:rsidRDefault="009A44C1">
      <w:r>
        <w:tab/>
      </w:r>
      <w:r w:rsidR="00A94491">
        <w:t>La méthode Agile Scrum</w:t>
      </w:r>
      <w:r w:rsidR="008920A2">
        <w:rPr>
          <w:rStyle w:val="Appelnotedebasdep"/>
        </w:rPr>
        <w:footnoteReference w:id="8"/>
      </w:r>
      <w:r w:rsidR="00A94491">
        <w:t xml:space="preserve"> est appliqué dans tous les projets agiles : elle consiste en un ensemble de rituels qui se répètent pour une période – que l’on nomme un </w:t>
      </w:r>
      <w:r w:rsidR="00A94491" w:rsidRPr="00562EF1">
        <w:rPr>
          <w:b/>
        </w:rPr>
        <w:t>Sprint</w:t>
      </w:r>
      <w:r w:rsidR="00A94491">
        <w:t xml:space="preserve"> – variant de deux à quatre semaines. Durant chaque itération, nous trouvons en début de </w:t>
      </w:r>
      <w:r w:rsidR="00A94491" w:rsidRPr="00562EF1">
        <w:rPr>
          <w:b/>
        </w:rPr>
        <w:t>Sprint</w:t>
      </w:r>
      <w:r w:rsidR="00A94491">
        <w:t xml:space="preserve"> une réunion </w:t>
      </w:r>
      <w:r w:rsidR="001F0C9E">
        <w:t xml:space="preserve">qui dure environ trente minutes avec l’équipe de développement et les </w:t>
      </w:r>
      <w:r w:rsidR="001F0C9E" w:rsidRPr="00562EF1">
        <w:rPr>
          <w:b/>
        </w:rPr>
        <w:t>Product Owner</w:t>
      </w:r>
      <w:r w:rsidR="001F0C9E">
        <w:t>,</w:t>
      </w:r>
      <w:r w:rsidR="001F0C9E" w:rsidRPr="00562EF1">
        <w:rPr>
          <w:b/>
        </w:rPr>
        <w:t xml:space="preserve"> Proxy Product Owner</w:t>
      </w:r>
      <w:r w:rsidR="001F0C9E">
        <w:t>.</w:t>
      </w:r>
    </w:p>
    <w:p w:rsidR="001F0C9E" w:rsidRDefault="001F0C9E">
      <w:r>
        <w:t>TODO schema agile – figure descriptive d’un Product owner &amp; PPO</w:t>
      </w:r>
    </w:p>
    <w:p w:rsidR="001F0C9E" w:rsidRDefault="001F0C9E">
      <w:r>
        <w:t>Defn. PO &amp; PPO</w:t>
      </w:r>
    </w:p>
    <w:p w:rsidR="001F0C9E" w:rsidRDefault="001F0C9E">
      <w:r>
        <w:t>Defn Scrum Master</w:t>
      </w:r>
    </w:p>
    <w:p w:rsidR="001F0C9E" w:rsidRDefault="001F0C9E">
      <w:r>
        <w:t>TODO2 schema agile – figure description d’un Sprint</w:t>
      </w:r>
    </w:p>
    <w:p w:rsidR="001F0C9E" w:rsidRDefault="009A44C1">
      <w:r>
        <w:tab/>
      </w:r>
      <w:r w:rsidR="008C05E8">
        <w:t xml:space="preserve">On appelle cette réunion le </w:t>
      </w:r>
      <w:r w:rsidR="008C05E8" w:rsidRPr="00562EF1">
        <w:rPr>
          <w:b/>
        </w:rPr>
        <w:t>Sprint Planning</w:t>
      </w:r>
      <w:r w:rsidR="008C05E8">
        <w:t xml:space="preserve"> où les </w:t>
      </w:r>
      <w:r w:rsidR="008C05E8" w:rsidRPr="00562EF1">
        <w:rPr>
          <w:b/>
        </w:rPr>
        <w:t>PPO</w:t>
      </w:r>
      <w:r w:rsidR="008C05E8">
        <w:t xml:space="preserve"> et les </w:t>
      </w:r>
      <w:r w:rsidR="008C05E8" w:rsidRPr="00562EF1">
        <w:rPr>
          <w:b/>
        </w:rPr>
        <w:t>PO</w:t>
      </w:r>
      <w:r w:rsidR="008C05E8">
        <w:t xml:space="preserve"> s’ils sont présents, nous montrent une liste </w:t>
      </w:r>
      <w:r w:rsidR="008C05E8" w:rsidRPr="00562EF1">
        <w:rPr>
          <w:b/>
        </w:rPr>
        <w:t>d’User Stories</w:t>
      </w:r>
      <w:r w:rsidR="008C05E8">
        <w:t xml:space="preserve"> qui correspondent à plusieurs scenarii où le projet doit être capable de ré</w:t>
      </w:r>
      <w:r w:rsidR="00562EF1">
        <w:t>aliser la situation décrite. Pour chaque</w:t>
      </w:r>
      <w:r w:rsidR="008C05E8">
        <w:t xml:space="preserve"> </w:t>
      </w:r>
      <w:r w:rsidR="008C05E8" w:rsidRPr="00562EF1">
        <w:rPr>
          <w:b/>
        </w:rPr>
        <w:t>User Story</w:t>
      </w:r>
      <w:r w:rsidR="008C05E8">
        <w:t>, nous trouvons des tests d’acceptance qui doivent être</w:t>
      </w:r>
      <w:r w:rsidR="00543B46">
        <w:t xml:space="preserve"> validés pour confirmer qu’une </w:t>
      </w:r>
      <w:r w:rsidR="00543B46" w:rsidRPr="00562EF1">
        <w:rPr>
          <w:b/>
        </w:rPr>
        <w:t>User Story</w:t>
      </w:r>
      <w:r w:rsidR="00543B46">
        <w:t xml:space="preserve"> est achevée.</w:t>
      </w:r>
    </w:p>
    <w:p w:rsidR="00543B46" w:rsidRDefault="009A44C1">
      <w:r w:rsidRPr="00103932">
        <w:tab/>
      </w:r>
      <w:r w:rsidR="00FB5859" w:rsidRPr="00FB5859">
        <w:t xml:space="preserve">Notre </w:t>
      </w:r>
      <w:r w:rsidR="00FB5859">
        <w:t>rô</w:t>
      </w:r>
      <w:r w:rsidR="00FB5859" w:rsidRPr="00FB5859">
        <w:t xml:space="preserve">le en tant qu’équipe de développement a été de déterminer les </w:t>
      </w:r>
      <w:r w:rsidR="00FB5859" w:rsidRPr="00562EF1">
        <w:rPr>
          <w:b/>
        </w:rPr>
        <w:t>User Stories</w:t>
      </w:r>
      <w:r w:rsidR="00FB5859" w:rsidRPr="00FB5859">
        <w:t xml:space="preserve"> que nous </w:t>
      </w:r>
      <w:r w:rsidR="00570292">
        <w:t>nous engageons à</w:t>
      </w:r>
      <w:r w:rsidR="00FB5859">
        <w:t xml:space="preserve"> réaliser durant les deux semaines du </w:t>
      </w:r>
      <w:r w:rsidR="00FB5859" w:rsidRPr="00562EF1">
        <w:rPr>
          <w:b/>
        </w:rPr>
        <w:t>Sprint</w:t>
      </w:r>
      <w:r w:rsidR="00FB5859">
        <w:t xml:space="preserve">. </w:t>
      </w:r>
      <w:r w:rsidR="00281143">
        <w:t xml:space="preserve">Or, pour effectuer une </w:t>
      </w:r>
      <w:r w:rsidR="00281143" w:rsidRPr="00562EF1">
        <w:rPr>
          <w:b/>
        </w:rPr>
        <w:t>User Story</w:t>
      </w:r>
      <w:r w:rsidR="00281143">
        <w:t xml:space="preserve">, il nous faut non seulement du temps mais également « chiffrer » </w:t>
      </w:r>
      <w:r w:rsidR="00281143" w:rsidRPr="00562EF1">
        <w:rPr>
          <w:b/>
        </w:rPr>
        <w:t>l’User Story</w:t>
      </w:r>
      <w:r w:rsidR="00281143">
        <w:t xml:space="preserve">, c’est-à-dire y attribuer un certain temps en unités arbitraire </w:t>
      </w:r>
      <w:r w:rsidR="00570292">
        <w:t xml:space="preserve">car c’est un accord entre l’équipe de développement et les </w:t>
      </w:r>
      <w:r w:rsidR="00570292" w:rsidRPr="00562EF1">
        <w:rPr>
          <w:b/>
        </w:rPr>
        <w:t>PO</w:t>
      </w:r>
      <w:r w:rsidR="00570292">
        <w:t>/</w:t>
      </w:r>
      <w:r w:rsidR="00570292" w:rsidRPr="00562EF1">
        <w:rPr>
          <w:b/>
        </w:rPr>
        <w:t>PPO</w:t>
      </w:r>
      <w:r w:rsidR="00570292">
        <w:t xml:space="preserve">. </w:t>
      </w:r>
      <w:r w:rsidR="00FB5859">
        <w:t xml:space="preserve">Pour quantifier le temps qui nous est disponible durant le </w:t>
      </w:r>
      <w:r w:rsidR="00FB5859" w:rsidRPr="00562EF1">
        <w:rPr>
          <w:b/>
        </w:rPr>
        <w:t>Sprint</w:t>
      </w:r>
      <w:r w:rsidR="00FB5859">
        <w:t>, nous avons procédé par un système de points : un point correspondait à une demi-journée et sur la totalité des points disponibles</w:t>
      </w:r>
      <w:r w:rsidR="00145EA2">
        <w:t xml:space="preserve"> – la </w:t>
      </w:r>
      <w:r w:rsidR="00145EA2" w:rsidRPr="00562EF1">
        <w:rPr>
          <w:b/>
        </w:rPr>
        <w:t>capacité</w:t>
      </w:r>
      <w:r w:rsidR="00145EA2">
        <w:t xml:space="preserve"> –</w:t>
      </w:r>
      <w:r w:rsidR="00FB5859">
        <w:t xml:space="preserve">, nous appliquons un </w:t>
      </w:r>
      <w:r w:rsidR="00FB5859" w:rsidRPr="00562EF1">
        <w:rPr>
          <w:b/>
        </w:rPr>
        <w:t>facteur de focalisation</w:t>
      </w:r>
      <w:r w:rsidR="00FB5859">
        <w:t xml:space="preserve"> qui détermine arbitrairement si notre efficacité se rapproche réellement d’une demi-journée de travaux </w:t>
      </w:r>
      <w:r w:rsidR="00FB5859">
        <w:lastRenderedPageBreak/>
        <w:t>continus.</w:t>
      </w:r>
      <w:r w:rsidR="001E2D43">
        <w:t xml:space="preserve"> Ce qui nous donne une vélocité qui correspond au nombre de points</w:t>
      </w:r>
      <w:r w:rsidR="00562EF1">
        <w:t xml:space="preserve"> estimés que l’équipe peut dépenser durant l’intégralité du </w:t>
      </w:r>
      <w:r w:rsidR="00562EF1" w:rsidRPr="00562EF1">
        <w:rPr>
          <w:b/>
        </w:rPr>
        <w:t>Sprint</w:t>
      </w:r>
      <w:r w:rsidR="00562EF1">
        <w:t>.</w:t>
      </w:r>
    </w:p>
    <w:p w:rsidR="00FB5859" w:rsidRDefault="00FB5859">
      <w:r>
        <w:t xml:space="preserve">TODO4 Conditions du sprint exemple </w:t>
      </w:r>
    </w:p>
    <w:p w:rsidR="00570292" w:rsidRDefault="009A44C1">
      <w:r>
        <w:tab/>
      </w:r>
      <w:r w:rsidR="00570292">
        <w:t xml:space="preserve">Par exemple, </w:t>
      </w:r>
      <w:r w:rsidR="007C0762">
        <w:t>notre équipe se constituait de cinq</w:t>
      </w:r>
      <w:r w:rsidR="00570292">
        <w:t xml:space="preserve"> personnes dont le </w:t>
      </w:r>
      <w:r w:rsidR="00570292" w:rsidRPr="00562EF1">
        <w:rPr>
          <w:b/>
        </w:rPr>
        <w:t>Scrum Master</w:t>
      </w:r>
      <w:r w:rsidR="00570292">
        <w:t xml:space="preserve"> et notre </w:t>
      </w:r>
      <w:r w:rsidR="00570292" w:rsidRPr="00562EF1">
        <w:rPr>
          <w:b/>
        </w:rPr>
        <w:t>Sprint</w:t>
      </w:r>
      <w:r w:rsidR="00570292">
        <w:t xml:space="preserve"> se déroulait sur 1</w:t>
      </w:r>
      <w:r w:rsidR="00D81183">
        <w:t xml:space="preserve">0 jours dans la plupart des cas. Ensuite, chaque personne dispose de deux points par jour où l’on soustrait les demi-journées allouées pour le </w:t>
      </w:r>
      <w:r w:rsidR="00D81183" w:rsidRPr="00562EF1">
        <w:rPr>
          <w:b/>
        </w:rPr>
        <w:t>Sprint Planning</w:t>
      </w:r>
      <w:r w:rsidR="00D81183">
        <w:t xml:space="preserve"> et le </w:t>
      </w:r>
      <w:r w:rsidR="00D81183" w:rsidRPr="00562EF1">
        <w:rPr>
          <w:b/>
        </w:rPr>
        <w:t>Sprint Review</w:t>
      </w:r>
      <w:r w:rsidR="00D81183">
        <w:t xml:space="preserve"> / </w:t>
      </w:r>
      <w:r w:rsidR="00D81183" w:rsidRPr="00562EF1">
        <w:rPr>
          <w:b/>
        </w:rPr>
        <w:t>Retro</w:t>
      </w:r>
      <w:r w:rsidR="00D81183">
        <w:t>, soit deux points</w:t>
      </w:r>
      <w:r w:rsidR="00F22C2D">
        <w:t xml:space="preserve"> – je reviendrai plus en détails sur le </w:t>
      </w:r>
      <w:r w:rsidR="00F22C2D" w:rsidRPr="00562EF1">
        <w:rPr>
          <w:b/>
        </w:rPr>
        <w:t>Sprint Review</w:t>
      </w:r>
      <w:r w:rsidR="00F22C2D">
        <w:t xml:space="preserve"> et </w:t>
      </w:r>
      <w:r w:rsidR="00F22C2D" w:rsidRPr="00562EF1">
        <w:rPr>
          <w:b/>
        </w:rPr>
        <w:t>Sprint Retro</w:t>
      </w:r>
      <w:r w:rsidR="00D81183">
        <w:t xml:space="preserve">. On retire le quart de la capacité en nombre de points du </w:t>
      </w:r>
      <w:r w:rsidR="00D81183" w:rsidRPr="00562EF1">
        <w:rPr>
          <w:b/>
        </w:rPr>
        <w:t>Scrum Master</w:t>
      </w:r>
      <w:r w:rsidR="00D81183">
        <w:t xml:space="preserve"> à cause des rituels et des responsabilités qu’il doit tenir et piloter. Au préalable, nous enlevons des points en fonction d’évènements qui peuvent influer sur la </w:t>
      </w:r>
      <w:r w:rsidR="00D81183" w:rsidRPr="00562EF1">
        <w:rPr>
          <w:b/>
        </w:rPr>
        <w:t>capacité</w:t>
      </w:r>
      <w:r w:rsidR="00D81183">
        <w:t xml:space="preserve"> de l’équipe sur le </w:t>
      </w:r>
      <w:r w:rsidR="00D81183" w:rsidRPr="00562EF1">
        <w:rPr>
          <w:b/>
        </w:rPr>
        <w:t>Sprint</w:t>
      </w:r>
      <w:r w:rsidR="00D81183">
        <w:t> : des formations ou des congés par exemple s’ils sont connus à l’avance.</w:t>
      </w:r>
      <w:r w:rsidR="00B420DF">
        <w:t xml:space="preserve"> </w:t>
      </w:r>
      <w:r w:rsidR="00145EA2">
        <w:t xml:space="preserve">Une fois la </w:t>
      </w:r>
      <w:r w:rsidR="00145EA2" w:rsidRPr="00562EF1">
        <w:rPr>
          <w:b/>
        </w:rPr>
        <w:t>capacité du Sprint</w:t>
      </w:r>
      <w:r w:rsidR="00145EA2">
        <w:t xml:space="preserve"> obtenue, le </w:t>
      </w:r>
      <w:r w:rsidR="00145EA2" w:rsidRPr="00562EF1">
        <w:rPr>
          <w:b/>
        </w:rPr>
        <w:t>facteur de focalisation</w:t>
      </w:r>
      <w:r w:rsidR="00145EA2">
        <w:t xml:space="preserve"> est fixé en fonction de deux points : il dépend du nombre de points réalisés pendant le </w:t>
      </w:r>
      <w:r w:rsidR="00145EA2" w:rsidRPr="00562EF1">
        <w:rPr>
          <w:b/>
        </w:rPr>
        <w:t>Sprint</w:t>
      </w:r>
      <w:r w:rsidR="00145EA2">
        <w:t xml:space="preserve"> </w:t>
      </w:r>
      <w:r w:rsidR="00562EF1">
        <w:t>précédent</w:t>
      </w:r>
      <w:r w:rsidR="00145EA2">
        <w:t xml:space="preserve">– une </w:t>
      </w:r>
      <w:r w:rsidR="00145EA2" w:rsidRPr="00562EF1">
        <w:rPr>
          <w:b/>
        </w:rPr>
        <w:t>User Story</w:t>
      </w:r>
      <w:r w:rsidR="00145EA2">
        <w:t xml:space="preserve"> incomplète peut être également prise en compte – et </w:t>
      </w:r>
      <w:r w:rsidR="00335062">
        <w:t xml:space="preserve">c’est sur un accord mutuel </w:t>
      </w:r>
      <w:r>
        <w:t xml:space="preserve">entre </w:t>
      </w:r>
      <w:r w:rsidR="00335062" w:rsidRPr="00562EF1">
        <w:rPr>
          <w:b/>
        </w:rPr>
        <w:t>l’équipe de développement</w:t>
      </w:r>
      <w:r w:rsidR="00335062">
        <w:t xml:space="preserve"> et les </w:t>
      </w:r>
      <w:r w:rsidR="00335062" w:rsidRPr="00562EF1">
        <w:rPr>
          <w:b/>
        </w:rPr>
        <w:t>PO</w:t>
      </w:r>
      <w:r w:rsidR="00335062">
        <w:t xml:space="preserve"> / </w:t>
      </w:r>
      <w:r w:rsidR="00335062" w:rsidRPr="00562EF1">
        <w:rPr>
          <w:b/>
        </w:rPr>
        <w:t>PPO</w:t>
      </w:r>
      <w:r w:rsidR="00335062">
        <w:t xml:space="preserve"> que le </w:t>
      </w:r>
      <w:r w:rsidR="00335062" w:rsidRPr="00562EF1">
        <w:rPr>
          <w:b/>
        </w:rPr>
        <w:t>facteur de focalisation</w:t>
      </w:r>
      <w:r w:rsidR="00335062">
        <w:t xml:space="preserve"> peut être amené à changer</w:t>
      </w:r>
      <w:r>
        <w:t xml:space="preserve">. Par défaut, 0,7 est la valeur de focalisation qui est choisie pour le premier </w:t>
      </w:r>
      <w:r w:rsidRPr="00562EF1">
        <w:rPr>
          <w:b/>
        </w:rPr>
        <w:t>Sprint</w:t>
      </w:r>
      <w:r>
        <w:t xml:space="preserve"> et elle peut être amenée à augmenter si et seulement si des </w:t>
      </w:r>
      <w:r w:rsidRPr="00562EF1">
        <w:rPr>
          <w:b/>
        </w:rPr>
        <w:t>User Stories</w:t>
      </w:r>
      <w:r>
        <w:t xml:space="preserve"> dites « bonus » ont été réalisées ou non.</w:t>
      </w:r>
      <w:r w:rsidR="00B56DD1">
        <w:t xml:space="preserve"> En effet, à chaque début de </w:t>
      </w:r>
      <w:r w:rsidR="00B56DD1" w:rsidRPr="00562EF1">
        <w:rPr>
          <w:b/>
        </w:rPr>
        <w:t>Sprint</w:t>
      </w:r>
      <w:r w:rsidR="00B56DD1">
        <w:t xml:space="preserve"> nous prenons l’engagement de réaliser les </w:t>
      </w:r>
      <w:r w:rsidR="00B56DD1" w:rsidRPr="00562EF1">
        <w:rPr>
          <w:b/>
        </w:rPr>
        <w:t>User Stories</w:t>
      </w:r>
      <w:r w:rsidR="00B56DD1">
        <w:t xml:space="preserve"> sur lesquelles nous nous sommes mis d’accord avec les </w:t>
      </w:r>
      <w:r w:rsidR="00B56DD1" w:rsidRPr="00562EF1">
        <w:rPr>
          <w:b/>
        </w:rPr>
        <w:t>PO</w:t>
      </w:r>
      <w:r w:rsidR="00B56DD1">
        <w:t xml:space="preserve"> et </w:t>
      </w:r>
      <w:r w:rsidR="00B56DD1" w:rsidRPr="00562EF1">
        <w:rPr>
          <w:b/>
        </w:rPr>
        <w:t>PPO</w:t>
      </w:r>
      <w:r w:rsidR="00B56DD1">
        <w:t xml:space="preserve"> mais nous évaluons également le temps qui peut être alloué pour réaliser d’autres </w:t>
      </w:r>
      <w:r w:rsidR="00B56DD1" w:rsidRPr="00562EF1">
        <w:rPr>
          <w:b/>
        </w:rPr>
        <w:t>User Stories</w:t>
      </w:r>
      <w:r w:rsidR="00B56DD1">
        <w:t xml:space="preserve"> en bonus si nous prenons de l’avance durant le </w:t>
      </w:r>
      <w:r w:rsidR="00B56DD1" w:rsidRPr="00562EF1">
        <w:rPr>
          <w:b/>
        </w:rPr>
        <w:t>Sprint</w:t>
      </w:r>
      <w:r w:rsidR="00B56DD1">
        <w:t xml:space="preserve"> et que nous </w:t>
      </w:r>
      <w:r w:rsidR="00DC55A3">
        <w:t xml:space="preserve">tombons à court </w:t>
      </w:r>
      <w:r w:rsidR="00DC55A3" w:rsidRPr="00562EF1">
        <w:rPr>
          <w:b/>
        </w:rPr>
        <w:t>d’User Stories</w:t>
      </w:r>
      <w:r w:rsidR="00DC55A3">
        <w:t xml:space="preserve"> à implémenter.</w:t>
      </w:r>
    </w:p>
    <w:p w:rsidR="00930A7F" w:rsidRPr="00930A7F" w:rsidRDefault="00930A7F">
      <w:pPr>
        <w:rPr>
          <w:lang w:val="en-GB"/>
        </w:rPr>
      </w:pPr>
      <w:r w:rsidRPr="00543B46">
        <w:rPr>
          <w:lang w:val="en-GB"/>
        </w:rPr>
        <w:t>TODO3 Scrum Board – To Do, In Progress, Done</w:t>
      </w:r>
      <w:r>
        <w:rPr>
          <w:lang w:val="en-GB"/>
        </w:rPr>
        <w:t xml:space="preserve"> - Picture</w:t>
      </w:r>
    </w:p>
    <w:p w:rsidR="00D95B9E" w:rsidRDefault="00930A7F">
      <w:r>
        <w:rPr>
          <w:lang w:val="en-GB"/>
        </w:rPr>
        <w:tab/>
      </w:r>
      <w:r w:rsidR="00D95B9E">
        <w:t>Une fois</w:t>
      </w:r>
      <w:r w:rsidR="00D4681A">
        <w:t xml:space="preserve"> le </w:t>
      </w:r>
      <w:r w:rsidR="00D4681A" w:rsidRPr="00562EF1">
        <w:rPr>
          <w:b/>
        </w:rPr>
        <w:t>Sprint Planning</w:t>
      </w:r>
      <w:r w:rsidR="00D4681A">
        <w:t xml:space="preserve"> achevé, </w:t>
      </w:r>
      <w:r w:rsidR="00CA567E">
        <w:t>l’équipe peut entamer</w:t>
      </w:r>
      <w:r w:rsidR="00BD166E">
        <w:t xml:space="preserve"> la réalisation </w:t>
      </w:r>
      <w:r w:rsidR="00BD166E" w:rsidRPr="00562EF1">
        <w:rPr>
          <w:b/>
        </w:rPr>
        <w:t>d’User Stories</w:t>
      </w:r>
      <w:r>
        <w:t xml:space="preserve"> en utilisant notamment un </w:t>
      </w:r>
      <w:r w:rsidRPr="00562EF1">
        <w:rPr>
          <w:b/>
        </w:rPr>
        <w:t>Scrum Board</w:t>
      </w:r>
      <w:r>
        <w:t xml:space="preserve"> qui permet d’ordonner les </w:t>
      </w:r>
      <w:r w:rsidRPr="00562EF1">
        <w:rPr>
          <w:b/>
        </w:rPr>
        <w:t>User Stories</w:t>
      </w:r>
      <w:r>
        <w:t xml:space="preserve"> selon qu’elles sont à faire (to do), en cours (in progress) ou finies (done)</w:t>
      </w:r>
      <w:r w:rsidR="00B05E0D">
        <w:t>.</w:t>
      </w:r>
      <w:r w:rsidR="005979AE">
        <w:t xml:space="preserve"> Le </w:t>
      </w:r>
      <w:r w:rsidR="005979AE" w:rsidRPr="00562EF1">
        <w:rPr>
          <w:b/>
        </w:rPr>
        <w:t>Scrum Board</w:t>
      </w:r>
      <w:r w:rsidR="00F22C2D">
        <w:t xml:space="preserve"> sert de point d’ancre à un rituel qui se déroule tous les matins – le </w:t>
      </w:r>
      <w:r w:rsidR="00F22C2D" w:rsidRPr="00562EF1">
        <w:rPr>
          <w:b/>
        </w:rPr>
        <w:t>Daily Meeting</w:t>
      </w:r>
      <w:r w:rsidR="00F22C2D">
        <w:t xml:space="preserve">. Par principe, le </w:t>
      </w:r>
      <w:r w:rsidR="00F22C2D" w:rsidRPr="00562EF1">
        <w:rPr>
          <w:b/>
        </w:rPr>
        <w:t>Scrum Board</w:t>
      </w:r>
      <w:r w:rsidR="00F22C2D">
        <w:t xml:space="preserve"> est placé à un endroit visible par toute l’équipe pour que chacun et chacune puisse se rendre compte de l’avancement du projet, ainsi que de leurs tâches respectives.</w:t>
      </w:r>
      <w:r w:rsidR="00562EF1">
        <w:t xml:space="preserve"> </w:t>
      </w:r>
      <w:r w:rsidR="006A218B">
        <w:t xml:space="preserve">C’est pour cette raison que le </w:t>
      </w:r>
      <w:r w:rsidR="006A218B" w:rsidRPr="00562EF1">
        <w:rPr>
          <w:b/>
        </w:rPr>
        <w:t>Daily Meeting</w:t>
      </w:r>
      <w:r w:rsidR="006A218B">
        <w:t xml:space="preserve"> se réalise près du </w:t>
      </w:r>
      <w:r w:rsidR="006A218B" w:rsidRPr="00562EF1">
        <w:rPr>
          <w:b/>
        </w:rPr>
        <w:t>Scrum Board</w:t>
      </w:r>
      <w:r w:rsidR="006A218B">
        <w:t xml:space="preserve"> : l’objectif est de tenir en </w:t>
      </w:r>
      <w:r w:rsidR="008920A2">
        <w:t>15</w:t>
      </w:r>
      <w:r w:rsidR="006A218B">
        <w:t xml:space="preserve"> minutes</w:t>
      </w:r>
      <w:r w:rsidR="008920A2">
        <w:t xml:space="preserve"> maximum</w:t>
      </w:r>
      <w:r w:rsidR="00757AE8">
        <w:t xml:space="preserve"> un récapitulatif de ce qui a été fait lors du </w:t>
      </w:r>
      <w:r w:rsidR="00757AE8" w:rsidRPr="00562EF1">
        <w:rPr>
          <w:b/>
        </w:rPr>
        <w:t>Daily Meeting</w:t>
      </w:r>
      <w:r w:rsidR="00757AE8">
        <w:t xml:space="preserve"> </w:t>
      </w:r>
      <w:r w:rsidR="008920A2">
        <w:t xml:space="preserve">précédent, de ce qui va être réalisé d’ici le prochain </w:t>
      </w:r>
      <w:r w:rsidR="008920A2" w:rsidRPr="00562EF1">
        <w:rPr>
          <w:b/>
        </w:rPr>
        <w:t>Daily Meeting</w:t>
      </w:r>
      <w:r w:rsidR="008920A2">
        <w:t xml:space="preserve"> et des problèmes éventuellement rencontrés sur des tâches particulières.</w:t>
      </w:r>
      <w:r w:rsidR="00103932">
        <w:t xml:space="preserve"> Pour tenir compte du </w:t>
      </w:r>
      <w:r w:rsidR="00103932" w:rsidRPr="00562EF1">
        <w:rPr>
          <w:b/>
        </w:rPr>
        <w:t>Daily Meeting</w:t>
      </w:r>
      <w:r w:rsidR="00103932">
        <w:t xml:space="preserve">, nous appliquons les modifications nécessaires sur le </w:t>
      </w:r>
      <w:r w:rsidR="00103932" w:rsidRPr="00562EF1">
        <w:rPr>
          <w:b/>
        </w:rPr>
        <w:t>Scrum Board</w:t>
      </w:r>
      <w:r w:rsidR="00103932">
        <w:t xml:space="preserve"> comme retirer des points aux tâches qui ont été partiellement ou entièrement réalisées depuis le précédent </w:t>
      </w:r>
      <w:r w:rsidR="00103932" w:rsidRPr="00562EF1">
        <w:rPr>
          <w:b/>
        </w:rPr>
        <w:t>Daily Meeting</w:t>
      </w:r>
      <w:r w:rsidR="001523A2">
        <w:t xml:space="preserve"> ainsi que le passage d’une étape à une autre d’une ou de plusieurs tâches.</w:t>
      </w:r>
      <w:r w:rsidR="00714BB6">
        <w:t xml:space="preserve"> </w:t>
      </w:r>
    </w:p>
    <w:p w:rsidR="00103932" w:rsidRDefault="00103932">
      <w:r>
        <w:t>TODO5 Burn Down</w:t>
      </w:r>
    </w:p>
    <w:p w:rsidR="00562EF1" w:rsidRDefault="00C90D2D">
      <w:r>
        <w:lastRenderedPageBreak/>
        <w:tab/>
      </w:r>
      <w:r w:rsidR="000A502A">
        <w:t xml:space="preserve">Nous nous servons d’un graphe de taille </w:t>
      </w:r>
      <w:r w:rsidR="00530A97">
        <w:t xml:space="preserve">assez importante pour tracer la courbe qui nous sert d’indication sur l’avancement du projet – le </w:t>
      </w:r>
      <w:r w:rsidR="00530A97" w:rsidRPr="00C90D2D">
        <w:rPr>
          <w:b/>
        </w:rPr>
        <w:t>Burn Down</w:t>
      </w:r>
      <w:r w:rsidR="00530A97">
        <w:t xml:space="preserve">. Comme la figure ci-dessus l’indique, nous avons une première courbe qui débute de la moitié de la première journée jusqu’à la moitié de la dernière journée car le </w:t>
      </w:r>
      <w:r w:rsidR="00530A97" w:rsidRPr="00C90D2D">
        <w:rPr>
          <w:b/>
        </w:rPr>
        <w:t>Sprint Planning</w:t>
      </w:r>
      <w:r w:rsidR="00530A97">
        <w:t xml:space="preserve"> et le </w:t>
      </w:r>
      <w:r w:rsidR="00530A97" w:rsidRPr="00C90D2D">
        <w:rPr>
          <w:b/>
        </w:rPr>
        <w:t>Sprint Review</w:t>
      </w:r>
      <w:r w:rsidR="00530A97">
        <w:t xml:space="preserve"> et </w:t>
      </w:r>
      <w:r w:rsidR="00530A97" w:rsidRPr="00C90D2D">
        <w:rPr>
          <w:b/>
        </w:rPr>
        <w:t>Retro</w:t>
      </w:r>
      <w:r w:rsidR="008C33CA">
        <w:t xml:space="preserve"> ne sont pas pris en compte dans </w:t>
      </w:r>
      <w:r w:rsidR="00562EF1">
        <w:t>la vélocité.</w:t>
      </w:r>
      <w:r>
        <w:t xml:space="preserve"> Chaque point retiré ou ajouté si une tâche prend</w:t>
      </w:r>
      <w:r w:rsidR="00534092">
        <w:t xml:space="preserve"> plus de temps que prévu </w:t>
      </w:r>
      <w:r w:rsidR="000A2CE8">
        <w:t xml:space="preserve">se voit jour après jour et l’intérêt est de gérer son avance ou son retard par rapport à la courbe idéale. Quant aux </w:t>
      </w:r>
      <w:r w:rsidR="000A2CE8" w:rsidRPr="00A4098C">
        <w:rPr>
          <w:b/>
        </w:rPr>
        <w:t>User Stories</w:t>
      </w:r>
      <w:r w:rsidR="000A2CE8">
        <w:t xml:space="preserve"> bonus</w:t>
      </w:r>
      <w:r w:rsidR="00A4098C">
        <w:t xml:space="preserve">, nous traçons par le bas les points bonus </w:t>
      </w:r>
    </w:p>
    <w:p w:rsidR="001F4484" w:rsidRDefault="00A4098C">
      <w:pPr>
        <w:rPr>
          <w:b/>
        </w:rPr>
      </w:pPr>
      <w:r>
        <w:tab/>
        <w:t xml:space="preserve">Lors du </w:t>
      </w:r>
      <w:r>
        <w:rPr>
          <w:b/>
        </w:rPr>
        <w:t xml:space="preserve">Sprint Review, </w:t>
      </w:r>
      <w:r>
        <w:t xml:space="preserve">nous exposons une présentation rapide du bilan </w:t>
      </w:r>
      <w:r w:rsidR="00F15233">
        <w:t xml:space="preserve">du </w:t>
      </w:r>
      <w:r w:rsidR="00F15233">
        <w:rPr>
          <w:b/>
        </w:rPr>
        <w:t xml:space="preserve">Sprint </w:t>
      </w:r>
      <w:r w:rsidR="00F15233">
        <w:t xml:space="preserve">avec les </w:t>
      </w:r>
      <w:r w:rsidR="00F15233">
        <w:rPr>
          <w:b/>
        </w:rPr>
        <w:t xml:space="preserve">User Stories </w:t>
      </w:r>
      <w:r w:rsidR="00F15233">
        <w:t>achevées, le taux de couverture des tests, les évènements qu’on juge importants à citer</w:t>
      </w:r>
      <w:r w:rsidR="00B66465">
        <w:t>, le nombre de points réalisés</w:t>
      </w:r>
      <w:r w:rsidR="001F4484">
        <w:t xml:space="preserve"> et le facteur de focalisation réel comparé à celui qui était fixé. On y inclut une photographie du </w:t>
      </w:r>
      <w:r w:rsidR="001F4484">
        <w:rPr>
          <w:b/>
        </w:rPr>
        <w:t xml:space="preserve">Burn Down </w:t>
      </w:r>
      <w:r w:rsidR="001F4484">
        <w:t xml:space="preserve">pour décrire brièvement le déroulement du </w:t>
      </w:r>
      <w:r w:rsidR="001F4484">
        <w:rPr>
          <w:b/>
        </w:rPr>
        <w:t xml:space="preserve">Sprint </w:t>
      </w:r>
      <w:r w:rsidR="001F4484">
        <w:t xml:space="preserve">et on conclut la présentation par </w:t>
      </w:r>
      <w:r w:rsidR="00B00573">
        <w:t xml:space="preserve">les conditions du prochain </w:t>
      </w:r>
      <w:r w:rsidR="00B00573" w:rsidRPr="00B00573">
        <w:rPr>
          <w:b/>
        </w:rPr>
        <w:t>Sprint</w:t>
      </w:r>
      <w:r w:rsidR="00B00573">
        <w:rPr>
          <w:b/>
        </w:rPr>
        <w:t xml:space="preserve"> </w:t>
      </w:r>
      <w:r w:rsidR="00B00573">
        <w:t xml:space="preserve">dont le prochain </w:t>
      </w:r>
      <w:r w:rsidR="00B00573">
        <w:rPr>
          <w:b/>
        </w:rPr>
        <w:t>Scrum Master</w:t>
      </w:r>
      <w:r w:rsidR="00B00573">
        <w:t xml:space="preserve">, la </w:t>
      </w:r>
      <w:r w:rsidR="00B00573">
        <w:rPr>
          <w:b/>
        </w:rPr>
        <w:t xml:space="preserve">vélocité </w:t>
      </w:r>
      <w:r w:rsidR="00B00573">
        <w:t xml:space="preserve">et le </w:t>
      </w:r>
      <w:r w:rsidR="00B00573">
        <w:rPr>
          <w:b/>
        </w:rPr>
        <w:t xml:space="preserve">facteur de focalisation </w:t>
      </w:r>
      <w:r w:rsidR="00B00573">
        <w:t xml:space="preserve">proposé. Le point le plus important est l’exposé des fonctionnalités implémentées à travers une démonstration : de manière générale nous préparons un scénario qui sert d’exemple à ce qui est possible de réaliser à ce stade du projet. Cela permet également d’avoir le retour avec les </w:t>
      </w:r>
      <w:r w:rsidR="00B00573">
        <w:rPr>
          <w:b/>
        </w:rPr>
        <w:t xml:space="preserve">PO / PPO </w:t>
      </w:r>
      <w:r w:rsidR="00B00573">
        <w:t xml:space="preserve">sur la forme du projet et de faire les ajustements nécessaires lors du prochain </w:t>
      </w:r>
      <w:r w:rsidR="00B00573">
        <w:rPr>
          <w:b/>
        </w:rPr>
        <w:t xml:space="preserve">Sprint. </w:t>
      </w:r>
      <w:r w:rsidR="00B00573">
        <w:t xml:space="preserve">Vient en place le </w:t>
      </w:r>
      <w:r w:rsidR="00B00573">
        <w:rPr>
          <w:b/>
        </w:rPr>
        <w:t xml:space="preserve">Sprint Retro </w:t>
      </w:r>
      <w:r w:rsidR="00B00573">
        <w:t xml:space="preserve">qui est un moyen de faire </w:t>
      </w:r>
      <w:r w:rsidR="008E3789">
        <w:t xml:space="preserve">un point avec tous les membres du projet, dans le cadre de l’amélioration continue, de ce qui s’est déroulé durant le </w:t>
      </w:r>
      <w:r w:rsidR="008E3789">
        <w:rPr>
          <w:b/>
        </w:rPr>
        <w:t>Sprint.</w:t>
      </w:r>
    </w:p>
    <w:p w:rsidR="008E3789" w:rsidRPr="008E3789" w:rsidRDefault="008E3789">
      <w:r>
        <w:rPr>
          <w:b/>
        </w:rPr>
        <w:tab/>
      </w:r>
      <w:r>
        <w:t xml:space="preserve">Le </w:t>
      </w:r>
      <w:r>
        <w:rPr>
          <w:b/>
        </w:rPr>
        <w:t>Sprint Retro</w:t>
      </w:r>
      <w:r>
        <w:t xml:space="preserve"> nous permet d’évaluer sur une échelle sur cinq l’humeur de l’équipe, la confiance que chacun accorde à l’équipe et revenir sur plusieurs aspects techniques ou humains qui méritent d’être discutés, retravaillés ou tout simplement pour </w:t>
      </w:r>
      <w:r w:rsidR="00820D4C">
        <w:t>constater les points positifs et négatifs. La rétrospective se nourrit de la volonté de chacun et il est même possible d’évoquer des idées, qu’elles aient un impact technique ou relationnel pour permettre de progresser dans les prochaines itérations.</w:t>
      </w:r>
    </w:p>
    <w:p w:rsidR="00ED77AF" w:rsidRDefault="00ED77AF" w:rsidP="00ED77AF">
      <w:r>
        <w:tab/>
        <w:t>VISEO Technologies propose à ses collaborateurs de suivre des formations : en général, pour répondre à des besoins ponctuels mais elles sont accessibles pour tous. Les sujets sont choisis de sorte à ce que les collaborateurs acquièrent des notions pertinentes, pour répondre aux besoins du marché et qu'il y ait un intérêt personnel également pour celui ou celle qui se sert de ces technologies. Le fait que ce soit d'autres collaborateurs eux-mêmes qui mènent les formations donne un sentiment de confiance important dans les qualités de l'entreprise à accompagner ses collaborateurs dans leur parcours professionnel.</w:t>
      </w:r>
    </w:p>
    <w:p w:rsidR="00ED77AF" w:rsidRDefault="00ED77AF" w:rsidP="00ED77AF">
      <w:r>
        <w:tab/>
        <w:t xml:space="preserve">On peut rebondir sur les BBL "Brown Bag Lunch" ou ateliers menés au sein de VISEO Technologies qui se déroulent durant la pause déjeuner : les sujets abordés peuvent être diverses et variés mais on ne cherche pas à former les personnes dans l'absolu. C'est une manière de toucher à de nombreux domaines, autour d'un repas convivial avec d'autres personnes sur des thématiques intéressantes. </w:t>
      </w:r>
    </w:p>
    <w:p w:rsidR="00ED77AF" w:rsidRDefault="00ED77AF" w:rsidP="00ED77AF">
      <w:r>
        <w:lastRenderedPageBreak/>
        <w:tab/>
        <w:t xml:space="preserve">Pour garder un esprit de cohésion au sein de l'entreprise, il y a des évènements organisés par le personnel de l'entreprise, histoire de prendre un verre entre collègues et passer du temps en dehors des heures de travail pour pouvoir décompresser : on </w:t>
      </w:r>
      <w:r w:rsidR="00B845FA">
        <w:t>appelle</w:t>
      </w:r>
      <w:r>
        <w:t xml:space="preserve"> ces évènements les "Refresh", un peu comme pour se rafraîchir durant les fortes chaleurs.</w:t>
      </w:r>
    </w:p>
    <w:p w:rsidR="00397A1B" w:rsidRDefault="00ED77AF" w:rsidP="00ED77AF">
      <w:r>
        <w:tab/>
        <w:t>Un des aspects qui m'a paru important chez VISEO Technologies, c'est le fait que l'on soit intégrés dès nos premiers jours avec d'autres stagiaires</w:t>
      </w:r>
      <w:r w:rsidR="00B845FA">
        <w:t xml:space="preserve">, sans pression ni obligation de résultats dès le premier jour avec une assez grande liberté. Le fait de débuter son projet </w:t>
      </w:r>
      <w:r w:rsidR="00692D84">
        <w:t>dans une équipe de stagiaires, avec d’autres équipes composées majoritairement de stagiaires,</w:t>
      </w:r>
      <w:r w:rsidR="00B845FA">
        <w:t xml:space="preserve"> a été un tremplin pour </w:t>
      </w:r>
      <w:r w:rsidR="00692D84">
        <w:t>une intégration vitale dans une nouvelle entreprise, d’autant plus pour les personnes qui n’avaient jamais eu d’expérience dans une entreprise de services du numérique.</w:t>
      </w:r>
      <w:r w:rsidR="005B00C2">
        <w:t xml:space="preserve"> Lorsque nous réalisons nos </w:t>
      </w:r>
      <w:r w:rsidR="005B00C2">
        <w:rPr>
          <w:b/>
        </w:rPr>
        <w:t xml:space="preserve">Sprint Retro </w:t>
      </w:r>
      <w:r w:rsidR="005B00C2">
        <w:t xml:space="preserve">avec le responsable de stage Henri DARMET, les </w:t>
      </w:r>
      <w:r w:rsidR="005B00C2">
        <w:rPr>
          <w:b/>
        </w:rPr>
        <w:t xml:space="preserve">PPO </w:t>
      </w:r>
      <w:r w:rsidR="005B00C2">
        <w:t xml:space="preserve">et les autres équipes, cela a permis de se connaître les uns les autres, apercevoir les travaux effectués, découvrir des nouveautés et se rendre compte que tout le monde était capable d’avancer, ce qui est un signe positif pour VISEO Technologies qui a tout intérêt à ce que les projets et les personnes progressent dans le temps. </w:t>
      </w:r>
    </w:p>
    <w:p w:rsidR="00E00989" w:rsidRDefault="00397A1B" w:rsidP="00ED77AF">
      <w:r>
        <w:tab/>
      </w:r>
      <w:r w:rsidRPr="00397A1B">
        <w:t xml:space="preserve">Par la suite, une plateforme a été établie pour mettre en valeur les activités au sein de VISEO Technologies. Elle regroupe de nombreux projets qui mettent en avant les expertises du groupe VISEO dans les nouvelles technologies : un des projets phares, nommé Postitron utilise les technologies de la réalité augmentée </w:t>
      </w:r>
      <w:r w:rsidR="00631E96">
        <w:t>et de la réalité virtuelle pour permettre notamment à une équipe d’utiliser un support virtuel en plus du support informatique que l’on peut trouver avec Trello ou Jira. Ce projet se base sur le Hololens pour permettre d’ajouter, d’éditer, de supprimer et de manipuler des post it sur un tableau virtuel comme ils le feraient dans la réalité : toute personne peut voir les modifications du tableau virtuel en temps réel et le tableau virtuel peut se synchroniser avec une application Trello ou Jira pour continuer à utiliser le support informatique dès que nécessaire.</w:t>
      </w:r>
      <w:r w:rsidR="00B73383">
        <w:t xml:space="preserve"> A l’initiative de Wafa SALANDRE et Julien BORDENEUVE, nous avons eu la possibilité d’établir un podcast pour mettre en valeur notre projet mais également parler de notre ressenti de l’intégralité du stage. Non seulement cela apporte une couverture de l’activité au sein de VISEO Technologies mais cela permet à chaque collaborateur de se rendre compte des nouvelles idées qui naissent au fil du temps et qui sont</w:t>
      </w:r>
      <w:r w:rsidR="00E00989">
        <w:t xml:space="preserve"> explorées. Enfin, c’est une manière pour tous de valoriser son propre travail effectué de manière à conclure le projet sur une meilleure note.</w:t>
      </w:r>
    </w:p>
    <w:p w:rsidR="00EE50D7" w:rsidRDefault="00E00989" w:rsidP="00ED77AF">
      <w:r>
        <w:tab/>
        <w:t>VISEO Technologies met en priorité ses collaborateurs avant l’entreprise elle-même :</w:t>
      </w:r>
      <w:r w:rsidR="007C0762">
        <w:t xml:space="preserve"> pour une entreprise en croissance, il faut pouvoir garder un niveau de satisfaction élevé pour que l’activité continue de progresser. C’est pourquoi VISEO Technologie</w:t>
      </w:r>
      <w:r w:rsidR="00CC7D44">
        <w:t>s a mis en place un système de m</w:t>
      </w:r>
      <w:r w:rsidR="007C0762">
        <w:t xml:space="preserve">entors pour que l’administration puisse établir un lien avec l’ensemble de ses salariés. </w:t>
      </w:r>
      <w:r w:rsidR="00CC7D44">
        <w:t>Chaque m</w:t>
      </w:r>
      <w:r w:rsidR="007C0762">
        <w:t xml:space="preserve">entor est responsable de huit collaborateurs au maximum : cette personne est apte à échanger </w:t>
      </w:r>
      <w:r w:rsidR="00C32159">
        <w:t>avec ces huit collaborateurs et d</w:t>
      </w:r>
      <w:r w:rsidR="004453CF">
        <w:t xml:space="preserve">’être garant de leur performance, mais aussi </w:t>
      </w:r>
      <w:r w:rsidR="00D767E6">
        <w:t>faire part de leurs</w:t>
      </w:r>
      <w:r w:rsidR="004453CF">
        <w:t xml:space="preserve"> envies </w:t>
      </w:r>
      <w:r w:rsidR="004453CF">
        <w:lastRenderedPageBreak/>
        <w:t>ou souhaits en les faisant remonter aux Practice Manager ou aux ressources humaines</w:t>
      </w:r>
      <w:r w:rsidR="00EE50D7">
        <w:t>.</w:t>
      </w:r>
      <w:r w:rsidR="00AE0F9D">
        <w:t xml:space="preserve"> Il assure un encadrement particulier </w:t>
      </w:r>
      <w:r w:rsidR="000C6376">
        <w:t>et apporte des conseils pour chaque collaborateur, chose qu’il est tout à fait capable car c’est un responsable hiérarchique qui a acquis une expérience au sein de VISEO Technologies.</w:t>
      </w:r>
      <w:r w:rsidR="00AE0F9D">
        <w:t xml:space="preserve"> Le mentor a également comme rôle de définir les objectifs communs avec ses collaborateurs et d’évaluer leurs compétences pour l’entretien annuel d’évaluation.</w:t>
      </w:r>
      <w:r w:rsidR="000C6376">
        <w:t xml:space="preserve"> Il y a également un entretien en milieu d’année qui sert de point de repère à l’entretien annuel d’évaluation pour déterminer s’il y a eu une progression ou d’autres aspects </w:t>
      </w:r>
      <w:r w:rsidR="00070CD7">
        <w:t>qui valent d’être revus plus en détails</w:t>
      </w:r>
      <w:r w:rsidR="000C6376">
        <w:t>.</w:t>
      </w:r>
    </w:p>
    <w:p w:rsidR="00EF545D" w:rsidRDefault="00EF545D" w:rsidP="00ED77AF">
      <w:r>
        <w:tab/>
      </w:r>
    </w:p>
    <w:p w:rsidR="005C66CB" w:rsidRPr="00ED77AF" w:rsidRDefault="00EE50D7" w:rsidP="00ED77AF">
      <w:r>
        <w:tab/>
      </w:r>
      <w:r w:rsidR="005C66CB">
        <w:br w:type="page"/>
      </w:r>
    </w:p>
    <w:p w:rsidR="005C66CB" w:rsidRDefault="005C66CB" w:rsidP="00E02D60">
      <w:pPr>
        <w:pStyle w:val="Titre1"/>
        <w:numPr>
          <w:ilvl w:val="0"/>
          <w:numId w:val="17"/>
        </w:numPr>
      </w:pPr>
      <w:bookmarkStart w:id="48" w:name="_Toc490861395"/>
      <w:r>
        <w:lastRenderedPageBreak/>
        <w:t>Dimensions développement durable et responsabilité sociale et sociétale</w:t>
      </w:r>
      <w:bookmarkEnd w:id="48"/>
    </w:p>
    <w:p w:rsidR="005C66CB" w:rsidRPr="002144D6" w:rsidRDefault="000C6893" w:rsidP="00E02D60">
      <w:pPr>
        <w:pStyle w:val="Titre2"/>
        <w:numPr>
          <w:ilvl w:val="0"/>
          <w:numId w:val="20"/>
        </w:numPr>
      </w:pPr>
      <w:bookmarkStart w:id="49" w:name="_Toc490861396"/>
      <w:r>
        <w:t>Environnement</w:t>
      </w:r>
      <w:bookmarkEnd w:id="49"/>
    </w:p>
    <w:p w:rsidR="00614B8A" w:rsidRDefault="005E7E23" w:rsidP="00614B8A">
      <w:pPr>
        <w:ind w:firstLine="720"/>
      </w:pPr>
      <w:r>
        <w:t xml:space="preserve">VISEO </w:t>
      </w:r>
      <w:r w:rsidR="00497619">
        <w:t>a été certifié par la norme « NF HQE »</w:t>
      </w:r>
      <w:r w:rsidR="00A55CB0">
        <w:t xml:space="preserve"> pour le siège social de l’entreprise qui est une garantie de locaux « dont les performances environnementales et énergétiques correspondent aux meilleures pratiques actuelles »</w:t>
      </w:r>
      <w:r w:rsidR="00A55CB0">
        <w:rPr>
          <w:rStyle w:val="Appelnotedebasdep"/>
        </w:rPr>
        <w:footnoteReference w:id="9"/>
      </w:r>
      <w:r w:rsidR="00614B8A">
        <w:t>.</w:t>
      </w:r>
    </w:p>
    <w:p w:rsidR="00150CF8" w:rsidRDefault="00614B8A" w:rsidP="00614B8A">
      <w:pPr>
        <w:ind w:firstLine="720"/>
      </w:pPr>
      <w:r>
        <w:t>VISEO met également la réduction de la consommation d’eau et d’énergie comme priorités, tout comme l’entreprise instaure une politique de recyclage des déchets : les cartouches d’encre, les déchets électroniques, les téléphones portables sont recyclés et il y a également une mise en place d’un tri des déchets pour favoriser la réutilisation des matières recyclées.</w:t>
      </w:r>
      <w:r w:rsidR="007C36EB">
        <w:t xml:space="preserve"> </w:t>
      </w:r>
      <w:r w:rsidR="002144D6">
        <w:t>Par exemple, dans les espaces sanitaires, les interrupteurs permettant d’éclairer ces espaces fonctionnent en deux temps : soit les lumières s’éteignent si l’interrupteur n’a pas détecté de présence physique ou de mouvement pendant un court laps de temps soit l’on peut fixer l’interrupteur pour que l’esp</w:t>
      </w:r>
      <w:r w:rsidR="007C36EB">
        <w:t xml:space="preserve">ace soit éclairé en permanence. </w:t>
      </w:r>
      <w:r w:rsidR="002144D6">
        <w:t>Par la suite, nous disposons de fontaines à eau dans la plupart des étages avec à disposition des gobelets en plastique pour favo</w:t>
      </w:r>
      <w:r w:rsidR="007C36EB">
        <w:t xml:space="preserve">riser le recyclage des déchets. </w:t>
      </w:r>
      <w:r w:rsidR="002144D6">
        <w:t xml:space="preserve">Lors de mon arrivée chez VISEO Technologies, </w:t>
      </w:r>
      <w:r w:rsidR="00F2245F">
        <w:t>j’ai reçu également un « éco-cup » à l’effigie de l’entreprise qui m’a accueilli pour éviter justement de gaspiller des gobelets réutilisables ou tout simplement préparer ma boisson chaude quotidienne.</w:t>
      </w:r>
      <w:r w:rsidR="00F2245F">
        <w:br/>
        <w:t xml:space="preserve">Avec l’arrivée des </w:t>
      </w:r>
      <w:r w:rsidR="001D54CE">
        <w:t xml:space="preserve">fortes chaleurs, </w:t>
      </w:r>
      <w:r w:rsidR="000C6893">
        <w:t>il nous était rappelé également qu’avant de quitter les locaux, nous devions éteindre le système de climatisation pour éviter que ce dernier fonctionne d’une journée à une autre et gaspille des ressources sans raison.</w:t>
      </w:r>
      <w:r w:rsidR="00F2245F">
        <w:t xml:space="preserve"> </w:t>
      </w:r>
    </w:p>
    <w:p w:rsidR="00614B8A" w:rsidRDefault="001D54CE" w:rsidP="00614B8A">
      <w:pPr>
        <w:ind w:firstLine="720"/>
      </w:pPr>
      <w:r>
        <w:t>C</w:t>
      </w:r>
      <w:r w:rsidR="00614B8A">
        <w:t xml:space="preserve">oncernant le matériel informatique, celui-ci est redistribué aux écoles pour équiper les salles informatiques </w:t>
      </w:r>
      <w:r w:rsidR="00794AE5">
        <w:t>si jamais un renouveau du parc informatique s’impose : cela permet d’amortir le matériel investi.</w:t>
      </w:r>
    </w:p>
    <w:p w:rsidR="00794AE5" w:rsidRDefault="00794AE5" w:rsidP="00614B8A">
      <w:pPr>
        <w:ind w:firstLine="720"/>
      </w:pPr>
      <w:r>
        <w:t>On trouve également une politique de réduction des déplacements, notamment l’installation de systèmes de visio-conférence dans chaque site du Groupe pour les meetings ou réunions de collaborateurs se trouvant dans différents sites géographiques et une mise à disposition de moyens de communication à distance (Lync, Jitsi) pour tous les collaborateurs, qu’il s’</w:t>
      </w:r>
      <w:r w:rsidR="00AB2943">
        <w:t>agisse entre une personne et une autre ou bien pour un groupe de personnes en simultané.</w:t>
      </w:r>
    </w:p>
    <w:p w:rsidR="00E07BCF" w:rsidRDefault="00AB2943" w:rsidP="00614B8A">
      <w:pPr>
        <w:ind w:firstLine="720"/>
      </w:pPr>
      <w:r>
        <w:t>Dans la même idée, le télétravail a été mise en place pour réduire les trajets entre le domicile et le lieu de travail mais certaines c</w:t>
      </w:r>
      <w:r w:rsidR="00E07BCF">
        <w:t>onditions sont nécessaires et le télétravail est limité à un certain nombre de jour par mois.</w:t>
      </w:r>
    </w:p>
    <w:p w:rsidR="00AB2943" w:rsidRDefault="00E07BCF" w:rsidP="00614B8A">
      <w:pPr>
        <w:ind w:firstLine="720"/>
      </w:pPr>
      <w:r>
        <w:lastRenderedPageBreak/>
        <w:t xml:space="preserve">En conclusion sur les actions menées pour le développement durable, les titres restaurants papiers ont été remplacés par un format numérique qui fonctionne comme une carte bancaire : cela réduit la consommation en papier de manière considérable si l’on considère chaque collaborateur de l’entreprise qui en bénéficie. </w:t>
      </w:r>
    </w:p>
    <w:p w:rsidR="00AB1C80" w:rsidRDefault="00AB1C80" w:rsidP="00E02D60">
      <w:pPr>
        <w:pStyle w:val="Titre2"/>
        <w:numPr>
          <w:ilvl w:val="0"/>
          <w:numId w:val="20"/>
        </w:numPr>
      </w:pPr>
      <w:bookmarkStart w:id="50" w:name="_Toc490861397"/>
      <w:r>
        <w:t>S</w:t>
      </w:r>
      <w:r w:rsidR="008459E1">
        <w:t>ocial</w:t>
      </w:r>
      <w:bookmarkEnd w:id="50"/>
    </w:p>
    <w:p w:rsidR="00AB1C80" w:rsidRDefault="00AB1C80" w:rsidP="00AB1C80">
      <w:r>
        <w:tab/>
        <w:t>VISEO s’engage à lutter contre les discriminations à l’embauche et tout au long de la carrière en instaurant une charte de la non-discrimination et de la diversité et en sensibilisant les managers.</w:t>
      </w:r>
    </w:p>
    <w:p w:rsidR="0019286D" w:rsidRDefault="00AB1C80" w:rsidP="00AB1C80">
      <w:r>
        <w:tab/>
        <w:t xml:space="preserve">L’entreprise cherche également à faciliter l’accès à l’emploi des jeunes diplômés en embauchant des étudiants en contrat d’apprentissage et en contrat de professionnalisation, en établissant des partenariats avec des écoles et en </w:t>
      </w:r>
      <w:r w:rsidR="0019286D">
        <w:t>menant une politique sur les stages de fin d’études pouvant déboucher sur un contrat d’embauche.</w:t>
      </w:r>
    </w:p>
    <w:p w:rsidR="0019286D" w:rsidRDefault="0019286D" w:rsidP="00AB1C80">
      <w:r>
        <w:tab/>
        <w:t>Elle cherche également à promouvoir l’égalité professionnelle entre les Femmes et les Hommes en aménageant des horaires pour la rentrée scolaire et elle noue un partenariat avec Babirelais pour gérer les urgences concernant la garde des enfants.</w:t>
      </w:r>
    </w:p>
    <w:p w:rsidR="0019286D" w:rsidRDefault="0019286D" w:rsidP="00AB1C80">
      <w:r>
        <w:tab/>
        <w:t>VISEO accompagne ses collaborateurs seniors sur leur 2</w:t>
      </w:r>
      <w:r w:rsidRPr="0019286D">
        <w:rPr>
          <w:vertAlign w:val="superscript"/>
        </w:rPr>
        <w:t>nde</w:t>
      </w:r>
      <w:r>
        <w:t xml:space="preserve"> partie de carrière à travers des entretiens et en proposant un flan de formation personnalisé pour les guider dans leur vie professionnelle.</w:t>
      </w:r>
    </w:p>
    <w:p w:rsidR="00141AD6" w:rsidRDefault="0019286D" w:rsidP="00AB1C80">
      <w:r>
        <w:tab/>
        <w:t>VISEO présente la particularité de posséder et de continuer à développer le mentoring sur toutes les entités du groupe où tous les ans, de nouveaux mentors sont promus.</w:t>
      </w:r>
      <w:r w:rsidR="007A4B16">
        <w:br/>
        <w:t>On limite également le nombre de collaborateurs par mentor car c’est un réel effort de superviser plusieurs personnes sur le long terme et il ne faut pas que cela devienne rédhibitoire.</w:t>
      </w:r>
      <w:r>
        <w:br/>
        <w:t>Il y a également une mise en place d’un module</w:t>
      </w:r>
      <w:r w:rsidR="007A4B16">
        <w:t xml:space="preserve"> de formation propre à VISEO </w:t>
      </w:r>
      <w:r w:rsidR="00295C71">
        <w:t>pour faciliter l’intégration des nouveaux collaborateurs.</w:t>
      </w:r>
    </w:p>
    <w:p w:rsidR="00BB320C" w:rsidRDefault="0002145C" w:rsidP="00AB1C80">
      <w:r w:rsidRPr="00BB320C">
        <w:rPr>
          <w:noProof/>
          <w:lang w:eastAsia="fr-FR"/>
        </w:rPr>
        <w:drawing>
          <wp:anchor distT="0" distB="0" distL="114300" distR="114300" simplePos="0" relativeHeight="251653120" behindDoc="1" locked="0" layoutInCell="1" allowOverlap="1">
            <wp:simplePos x="0" y="0"/>
            <wp:positionH relativeFrom="margin">
              <wp:posOffset>3495675</wp:posOffset>
            </wp:positionH>
            <wp:positionV relativeFrom="paragraph">
              <wp:posOffset>625475</wp:posOffset>
            </wp:positionV>
            <wp:extent cx="1762760" cy="638175"/>
            <wp:effectExtent l="0" t="0" r="8890" b="9525"/>
            <wp:wrapTight wrapText="bothSides">
              <wp:wrapPolygon edited="0">
                <wp:start x="0" y="0"/>
                <wp:lineTo x="0" y="21278"/>
                <wp:lineTo x="21476" y="21278"/>
                <wp:lineTo x="21476" y="0"/>
                <wp:lineTo x="0" y="0"/>
              </wp:wrapPolygon>
            </wp:wrapTight>
            <wp:docPr id="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1762760" cy="638175"/>
                    </a:xfrm>
                    <a:prstGeom prst="rect">
                      <a:avLst/>
                    </a:prstGeom>
                  </pic:spPr>
                </pic:pic>
              </a:graphicData>
            </a:graphic>
            <wp14:sizeRelH relativeFrom="margin">
              <wp14:pctWidth>0</wp14:pctWidth>
            </wp14:sizeRelH>
            <wp14:sizeRelV relativeFrom="margin">
              <wp14:pctHeight>0</wp14:pctHeight>
            </wp14:sizeRelV>
          </wp:anchor>
        </w:drawing>
      </w:r>
      <w:r w:rsidRPr="00BB320C">
        <w:rPr>
          <w:noProof/>
          <w:lang w:eastAsia="fr-FR"/>
        </w:rPr>
        <w:drawing>
          <wp:anchor distT="0" distB="0" distL="114300" distR="114300" simplePos="0" relativeHeight="251652096" behindDoc="1" locked="0" layoutInCell="1" allowOverlap="1">
            <wp:simplePos x="0" y="0"/>
            <wp:positionH relativeFrom="margin">
              <wp:posOffset>2409825</wp:posOffset>
            </wp:positionH>
            <wp:positionV relativeFrom="paragraph">
              <wp:posOffset>729615</wp:posOffset>
            </wp:positionV>
            <wp:extent cx="1009650" cy="774700"/>
            <wp:effectExtent l="0" t="0" r="0" b="6350"/>
            <wp:wrapTight wrapText="bothSides">
              <wp:wrapPolygon edited="0">
                <wp:start x="0" y="0"/>
                <wp:lineTo x="0" y="21246"/>
                <wp:lineTo x="21192" y="21246"/>
                <wp:lineTo x="21192" y="0"/>
                <wp:lineTo x="0" y="0"/>
              </wp:wrapPolygon>
            </wp:wrapTight>
            <wp:docPr id="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rotWithShape="1">
                    <a:blip r:embed="rId58">
                      <a:extLst>
                        <a:ext uri="{28A0092B-C50C-407E-A947-70E740481C1C}">
                          <a14:useLocalDpi xmlns:a14="http://schemas.microsoft.com/office/drawing/2010/main" val="0"/>
                        </a:ext>
                      </a:extLst>
                    </a:blip>
                    <a:srcRect l="8823" t="15000" r="3825" b="17941"/>
                    <a:stretch/>
                  </pic:blipFill>
                  <pic:spPr bwMode="auto">
                    <a:xfrm>
                      <a:off x="0" y="0"/>
                      <a:ext cx="1009650" cy="774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1AD6">
        <w:tab/>
        <w:t xml:space="preserve">Vis-à-vis des effets que l’on peut subir en entreprise comme des troubles de la concentration, du sommeil, la nervosité et autres, VISEO mène une campagne de prévention contre ces risques psychosociaux et forme également ses collaborateurs pour </w:t>
      </w:r>
      <w:r w:rsidR="00BB320C">
        <w:t>déceler</w:t>
      </w:r>
      <w:r w:rsidR="00141AD6">
        <w:t xml:space="preserve"> les symptômes</w:t>
      </w:r>
      <w:r w:rsidR="00BB320C">
        <w:t xml:space="preserve"> liés.</w:t>
      </w:r>
    </w:p>
    <w:p w:rsidR="00206F4B" w:rsidRDefault="0002145C" w:rsidP="00AB1C80">
      <w:pPr>
        <w:rPr>
          <w:noProof/>
        </w:rPr>
      </w:pPr>
      <w:r w:rsidRPr="0002145C">
        <w:rPr>
          <w:noProof/>
          <w:lang w:eastAsia="fr-FR"/>
        </w:rPr>
        <w:drawing>
          <wp:anchor distT="0" distB="0" distL="114300" distR="114300" simplePos="0" relativeHeight="251655168" behindDoc="1" locked="0" layoutInCell="1" allowOverlap="1">
            <wp:simplePos x="0" y="0"/>
            <wp:positionH relativeFrom="column">
              <wp:posOffset>1962150</wp:posOffset>
            </wp:positionH>
            <wp:positionV relativeFrom="paragraph">
              <wp:posOffset>720090</wp:posOffset>
            </wp:positionV>
            <wp:extent cx="2907030" cy="1428750"/>
            <wp:effectExtent l="0" t="0" r="7620" b="0"/>
            <wp:wrapTight wrapText="bothSides">
              <wp:wrapPolygon edited="0">
                <wp:start x="0" y="0"/>
                <wp:lineTo x="0" y="21312"/>
                <wp:lineTo x="21515" y="21312"/>
                <wp:lineTo x="21515" y="0"/>
                <wp:lineTo x="0" y="0"/>
              </wp:wrapPolygon>
            </wp:wrapTight>
            <wp:docPr id="1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2907030" cy="1428750"/>
                    </a:xfrm>
                    <a:prstGeom prst="rect">
                      <a:avLst/>
                    </a:prstGeom>
                  </pic:spPr>
                </pic:pic>
              </a:graphicData>
            </a:graphic>
            <wp14:sizeRelH relativeFrom="margin">
              <wp14:pctWidth>0</wp14:pctWidth>
            </wp14:sizeRelH>
            <wp14:sizeRelV relativeFrom="margin">
              <wp14:pctHeight>0</wp14:pctHeight>
            </wp14:sizeRelV>
          </wp:anchor>
        </w:drawing>
      </w:r>
      <w:r w:rsidRPr="00BB320C">
        <w:rPr>
          <w:noProof/>
          <w:lang w:eastAsia="fr-FR"/>
        </w:rPr>
        <w:drawing>
          <wp:anchor distT="0" distB="0" distL="114300" distR="114300" simplePos="0" relativeHeight="251654144" behindDoc="1" locked="0" layoutInCell="1" allowOverlap="1">
            <wp:simplePos x="0" y="0"/>
            <wp:positionH relativeFrom="column">
              <wp:posOffset>4914900</wp:posOffset>
            </wp:positionH>
            <wp:positionV relativeFrom="paragraph">
              <wp:posOffset>472440</wp:posOffset>
            </wp:positionV>
            <wp:extent cx="1040765" cy="737235"/>
            <wp:effectExtent l="0" t="0" r="6985" b="5715"/>
            <wp:wrapTight wrapText="bothSides">
              <wp:wrapPolygon edited="0">
                <wp:start x="0" y="0"/>
                <wp:lineTo x="0" y="21209"/>
                <wp:lineTo x="21350" y="21209"/>
                <wp:lineTo x="21350" y="0"/>
                <wp:lineTo x="0" y="0"/>
              </wp:wrapPolygon>
            </wp:wrapTight>
            <wp:docPr id="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1040765" cy="737235"/>
                    </a:xfrm>
                    <a:prstGeom prst="rect">
                      <a:avLst/>
                    </a:prstGeom>
                  </pic:spPr>
                </pic:pic>
              </a:graphicData>
            </a:graphic>
          </wp:anchor>
        </w:drawing>
      </w:r>
      <w:r w:rsidRPr="0002145C">
        <w:rPr>
          <w:noProof/>
          <w:lang w:eastAsia="fr-FR"/>
        </w:rPr>
        <w:drawing>
          <wp:anchor distT="0" distB="0" distL="114300" distR="114300" simplePos="0" relativeHeight="251665408" behindDoc="0" locked="0" layoutInCell="1" allowOverlap="1">
            <wp:simplePos x="0" y="0"/>
            <wp:positionH relativeFrom="column">
              <wp:posOffset>4933950</wp:posOffset>
            </wp:positionH>
            <wp:positionV relativeFrom="paragraph">
              <wp:posOffset>1320165</wp:posOffset>
            </wp:positionV>
            <wp:extent cx="1243965" cy="1076325"/>
            <wp:effectExtent l="0" t="0" r="0" b="9525"/>
            <wp:wrapTight wrapText="bothSides">
              <wp:wrapPolygon edited="0">
                <wp:start x="0" y="0"/>
                <wp:lineTo x="0" y="21409"/>
                <wp:lineTo x="21170" y="21409"/>
                <wp:lineTo x="21170" y="0"/>
                <wp:lineTo x="0" y="0"/>
              </wp:wrapPolygon>
            </wp:wrapTight>
            <wp:docPr id="1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rotWithShape="1">
                    <a:blip r:embed="rId61">
                      <a:extLst>
                        <a:ext uri="{28A0092B-C50C-407E-A947-70E740481C1C}">
                          <a14:useLocalDpi xmlns:a14="http://schemas.microsoft.com/office/drawing/2010/main" val="0"/>
                        </a:ext>
                      </a:extLst>
                    </a:blip>
                    <a:srcRect l="10181" t="4158" r="14310" b="4383"/>
                    <a:stretch/>
                  </pic:blipFill>
                  <pic:spPr bwMode="auto">
                    <a:xfrm>
                      <a:off x="0" y="0"/>
                      <a:ext cx="1243965" cy="1076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320C">
        <w:tab/>
        <w:t xml:space="preserve">Par ailleurs, le groupe VISEO est un groupe engagé sur de nombreuses grandes causes : il soutient des associations dont « Les Restos du Cœur », Handicap International ; les collaborateurs de VISEO </w:t>
      </w:r>
      <w:r w:rsidR="00BB320C">
        <w:lastRenderedPageBreak/>
        <w:t>participent à la « Course des Héros » menée par l’association Vaincre la Mucoviscidose</w:t>
      </w:r>
      <w:r>
        <w:t xml:space="preserve"> ; dans la recherche contre le cancer, les </w:t>
      </w:r>
      <w:r w:rsidR="00C52234" w:rsidRPr="00C52234">
        <w:rPr>
          <w:noProof/>
          <w:lang w:eastAsia="fr-FR"/>
        </w:rPr>
        <w:drawing>
          <wp:anchor distT="0" distB="0" distL="114300" distR="114300" simplePos="0" relativeHeight="251657216" behindDoc="0" locked="0" layoutInCell="1" allowOverlap="1">
            <wp:simplePos x="0" y="0"/>
            <wp:positionH relativeFrom="column">
              <wp:posOffset>4399280</wp:posOffset>
            </wp:positionH>
            <wp:positionV relativeFrom="page">
              <wp:posOffset>584835</wp:posOffset>
            </wp:positionV>
            <wp:extent cx="1631315" cy="1153160"/>
            <wp:effectExtent l="76200" t="133350" r="0" b="180340"/>
            <wp:wrapSquare wrapText="bothSides"/>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941975">
                      <a:off x="0" y="0"/>
                      <a:ext cx="1631315" cy="115316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t>évènements « Une jonquille pour Curie » et la course de « La Parisienne » ont pour but de récolter des fonds p</w:t>
      </w:r>
      <w:r w:rsidR="00C6381F">
        <w:t xml:space="preserve">our progresser dans ce domaine. </w:t>
      </w:r>
      <w:r>
        <w:t xml:space="preserve">Il apporte </w:t>
      </w:r>
      <w:r w:rsidR="00C52234">
        <w:t xml:space="preserve">également </w:t>
      </w:r>
      <w:r>
        <w:t>son soutien</w:t>
      </w:r>
      <w:r w:rsidR="00C52234">
        <w:t xml:space="preserve"> à l’association « Terre d’Afrique » </w:t>
      </w:r>
      <w:r w:rsidR="00C52234" w:rsidRPr="00C52234">
        <w:rPr>
          <w:noProof/>
          <w:lang w:eastAsia="fr-FR"/>
        </w:rPr>
        <w:drawing>
          <wp:anchor distT="0" distB="0" distL="114300" distR="114300" simplePos="0" relativeHeight="251658240" behindDoc="1" locked="0" layoutInCell="1" allowOverlap="1">
            <wp:simplePos x="0" y="0"/>
            <wp:positionH relativeFrom="column">
              <wp:posOffset>4219575</wp:posOffset>
            </wp:positionH>
            <wp:positionV relativeFrom="paragraph">
              <wp:posOffset>912495</wp:posOffset>
            </wp:positionV>
            <wp:extent cx="1894840" cy="1986915"/>
            <wp:effectExtent l="0" t="0" r="0" b="0"/>
            <wp:wrapTight wrapText="bothSides">
              <wp:wrapPolygon edited="0">
                <wp:start x="10858" y="0"/>
                <wp:lineTo x="3040" y="621"/>
                <wp:lineTo x="2172" y="828"/>
                <wp:lineTo x="2172" y="16568"/>
                <wp:lineTo x="1303" y="19053"/>
                <wp:lineTo x="651" y="20502"/>
                <wp:lineTo x="651" y="21331"/>
                <wp:lineTo x="6515" y="21331"/>
                <wp:lineTo x="21064" y="20917"/>
                <wp:lineTo x="20196" y="19881"/>
                <wp:lineTo x="19327" y="17396"/>
                <wp:lineTo x="19327" y="1243"/>
                <wp:lineTo x="18458" y="621"/>
                <wp:lineTo x="12378" y="0"/>
                <wp:lineTo x="10858" y="0"/>
              </wp:wrapPolygon>
            </wp:wrapTight>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94840" cy="1986915"/>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C52234">
        <w:t xml:space="preserve">qui intervient au Sénégal pour que les personnes </w:t>
      </w:r>
      <w:r w:rsidR="00C6381F">
        <w:t xml:space="preserve">aient un accès à l’eau potable. </w:t>
      </w:r>
      <w:r w:rsidR="00C52234">
        <w:t>VISEO est partenaire de la charte du plan de déplacement urbain à Grenoble</w:t>
      </w:r>
      <w:r w:rsidR="00C52234" w:rsidRPr="00C52234">
        <w:rPr>
          <w:noProof/>
        </w:rPr>
        <w:t xml:space="preserve"> </w:t>
      </w:r>
      <w:r w:rsidR="00C52234">
        <w:rPr>
          <w:noProof/>
        </w:rPr>
        <w:t>où un challange est organisé tous les ans pour promouvoir les alternatives à la voiture pour le déplacement entre le domicile et le travail et relever des défis pour l’environnement.</w:t>
      </w:r>
    </w:p>
    <w:p w:rsidR="00FA7573" w:rsidRDefault="00206F4B" w:rsidP="00AB1C80">
      <w:pPr>
        <w:rPr>
          <w:noProof/>
        </w:rPr>
      </w:pPr>
      <w:r>
        <w:rPr>
          <w:noProof/>
        </w:rPr>
        <w:tab/>
        <w:t xml:space="preserve">Enfin, pour aider les personnes en situation de handicap à trouver un emploi, VISEO noue un partenariat avec l’association AIRES </w:t>
      </w:r>
      <w:r w:rsidR="00502B40">
        <w:rPr>
          <w:noProof/>
        </w:rPr>
        <w:t>qui œuvre pour une insertion durable des personnes en situation de handicap</w:t>
      </w:r>
      <w:r w:rsidR="00816C18">
        <w:rPr>
          <w:noProof/>
        </w:rPr>
        <w:t xml:space="preserve"> </w:t>
      </w:r>
      <w:r w:rsidR="00F447B9">
        <w:rPr>
          <w:noProof/>
        </w:rPr>
        <w:t>dans des entreprises ordinaires.</w:t>
      </w:r>
      <w:r w:rsidR="007C36EB">
        <w:rPr>
          <w:noProof/>
        </w:rPr>
        <w:t xml:space="preserve"> </w:t>
      </w:r>
      <w:r w:rsidR="00D50E39">
        <w:rPr>
          <w:noProof/>
        </w:rPr>
        <w:t>Par son implication active, le groupe a reçu pour la 4</w:t>
      </w:r>
      <w:r w:rsidR="00D50E39" w:rsidRPr="00D50E39">
        <w:rPr>
          <w:noProof/>
          <w:vertAlign w:val="superscript"/>
        </w:rPr>
        <w:t>ème</w:t>
      </w:r>
      <w:r w:rsidR="00D50E39">
        <w:rPr>
          <w:noProof/>
        </w:rPr>
        <w:t xml:space="preserve"> année le Trophée AIRES pour avoir contribué à l’action de l’association.</w:t>
      </w:r>
    </w:p>
    <w:p w:rsidR="00FA7573" w:rsidRDefault="00FA7573" w:rsidP="00AB1C80">
      <w:pPr>
        <w:rPr>
          <w:noProof/>
        </w:rPr>
      </w:pPr>
      <w:r>
        <w:rPr>
          <w:noProof/>
        </w:rPr>
        <w:tab/>
        <w:t>Par rapport aux fournitures, VISEO effectue ses commandes auprès des « Ateliers de la ruche » qui est une Entreprise Adaptée employant 36 personnes reconnues travailleurs handicapés.</w:t>
      </w:r>
    </w:p>
    <w:p w:rsidR="00614B8A" w:rsidRPr="0002145C" w:rsidRDefault="00FA7573" w:rsidP="00AB1C80">
      <w:r>
        <w:rPr>
          <w:noProof/>
        </w:rPr>
        <w:tab/>
        <w:t>Dans la même idée, VISEO a mis en place une livraison hebdomadaire de paniers de fruits par un Etablissement et Service d’Aide par le Travail (ESAT) qui est un établissement médico-social ayant pour objectif l’insertion sociale et professionnelle des adultes handicapés</w:t>
      </w:r>
      <w:r w:rsidR="00C75964">
        <w:rPr>
          <w:rStyle w:val="Appelnotedebasdep"/>
          <w:noProof/>
        </w:rPr>
        <w:footnoteReference w:id="10"/>
      </w:r>
      <w:r>
        <w:rPr>
          <w:noProof/>
        </w:rPr>
        <w:t>.</w:t>
      </w:r>
      <w:r w:rsidR="00614B8A">
        <w:br w:type="page"/>
      </w:r>
    </w:p>
    <w:p w:rsidR="00150CF8" w:rsidRDefault="00150CF8" w:rsidP="00E02D60">
      <w:pPr>
        <w:pStyle w:val="Titre1"/>
        <w:numPr>
          <w:ilvl w:val="0"/>
          <w:numId w:val="17"/>
        </w:numPr>
      </w:pPr>
      <w:bookmarkStart w:id="51" w:name="_Toc490861398"/>
      <w:r>
        <w:lastRenderedPageBreak/>
        <w:t>Bilan</w:t>
      </w:r>
      <w:bookmarkEnd w:id="51"/>
    </w:p>
    <w:p w:rsidR="00EB7D0D" w:rsidRDefault="00586D15">
      <w:r>
        <w:t xml:space="preserve">TODO 1 : </w:t>
      </w:r>
      <w:r w:rsidR="00EB7D0D">
        <w:t>réflexion perspectives carrière</w:t>
      </w:r>
    </w:p>
    <w:p w:rsidR="00EB7D0D" w:rsidRDefault="00EB7D0D">
      <w:r>
        <w:t>TODO 2 : analyse difficultés rencontrées</w:t>
      </w:r>
    </w:p>
    <w:p w:rsidR="00150CF8" w:rsidRDefault="00EB7D0D">
      <w:pPr>
        <w:rPr>
          <w:rFonts w:asciiTheme="majorHAnsi" w:eastAsiaTheme="majorEastAsia" w:hAnsiTheme="majorHAnsi" w:cstheme="majorBidi"/>
          <w:color w:val="007789" w:themeColor="accent1" w:themeShade="BF"/>
          <w:sz w:val="32"/>
        </w:rPr>
      </w:pPr>
      <w:r>
        <w:t xml:space="preserve">TODO 3 : compétences développées </w:t>
      </w:r>
      <w:r w:rsidR="00150CF8">
        <w:br w:type="page"/>
      </w:r>
    </w:p>
    <w:p w:rsidR="00150CF8" w:rsidRDefault="00150CF8" w:rsidP="00E02D60">
      <w:pPr>
        <w:pStyle w:val="Titre1"/>
        <w:numPr>
          <w:ilvl w:val="0"/>
          <w:numId w:val="17"/>
        </w:numPr>
      </w:pPr>
      <w:bookmarkStart w:id="52" w:name="_Toc490861399"/>
      <w:r>
        <w:lastRenderedPageBreak/>
        <w:t>Bibliographie</w:t>
      </w:r>
      <w:bookmarkEnd w:id="52"/>
    </w:p>
    <w:p w:rsidR="00150CF8" w:rsidRDefault="00150CF8">
      <w:pPr>
        <w:rPr>
          <w:rFonts w:asciiTheme="majorHAnsi" w:eastAsiaTheme="majorEastAsia" w:hAnsiTheme="majorHAnsi" w:cstheme="majorBidi"/>
          <w:color w:val="007789" w:themeColor="accent1" w:themeShade="BF"/>
          <w:sz w:val="32"/>
        </w:rPr>
      </w:pPr>
      <w:r>
        <w:br w:type="page"/>
      </w:r>
    </w:p>
    <w:p w:rsidR="00150CF8" w:rsidRDefault="00156575" w:rsidP="00E02D60">
      <w:pPr>
        <w:pStyle w:val="Titre1"/>
        <w:numPr>
          <w:ilvl w:val="0"/>
          <w:numId w:val="17"/>
        </w:numPr>
      </w:pPr>
      <w:bookmarkStart w:id="53" w:name="_Toc490861400"/>
      <w:r>
        <w:lastRenderedPageBreak/>
        <w:t>Annexes</w:t>
      </w:r>
      <w:bookmarkEnd w:id="53"/>
    </w:p>
    <w:p w:rsidR="00150CF8" w:rsidRDefault="00150CF8">
      <w:pPr>
        <w:rPr>
          <w:rFonts w:asciiTheme="majorHAnsi" w:eastAsiaTheme="majorEastAsia" w:hAnsiTheme="majorHAnsi" w:cstheme="majorBidi"/>
          <w:color w:val="007789" w:themeColor="accent1" w:themeShade="BF"/>
          <w:sz w:val="32"/>
        </w:rPr>
      </w:pPr>
      <w:r>
        <w:br w:type="page"/>
      </w:r>
    </w:p>
    <w:p w:rsidR="0030730B" w:rsidRDefault="00156575" w:rsidP="00E02D60">
      <w:pPr>
        <w:pStyle w:val="Titre1"/>
        <w:numPr>
          <w:ilvl w:val="0"/>
          <w:numId w:val="17"/>
        </w:numPr>
      </w:pPr>
      <w:bookmarkStart w:id="54" w:name="_Toc490861401"/>
      <w:r>
        <w:lastRenderedPageBreak/>
        <w:t>Glossaire</w:t>
      </w:r>
      <w:bookmarkEnd w:id="54"/>
    </w:p>
    <w:sectPr w:rsidR="0030730B" w:rsidSect="001E09FE">
      <w:footerReference w:type="default" r:id="rId64"/>
      <w:pgSz w:w="11906" w:h="16838" w:code="9"/>
      <w:pgMar w:top="1417" w:right="1417" w:bottom="1417" w:left="1417"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459F7" w:rsidRDefault="002459F7" w:rsidP="00C6554A">
      <w:pPr>
        <w:spacing w:before="0" w:after="0" w:line="240" w:lineRule="auto"/>
      </w:pPr>
      <w:r>
        <w:separator/>
      </w:r>
    </w:p>
  </w:endnote>
  <w:endnote w:type="continuationSeparator" w:id="0">
    <w:p w:rsidR="002459F7" w:rsidRDefault="002459F7"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3717316"/>
      <w:docPartObj>
        <w:docPartGallery w:val="Page Numbers (Bottom of Page)"/>
        <w:docPartUnique/>
      </w:docPartObj>
    </w:sdtPr>
    <w:sdtContent>
      <w:p w:rsidR="00943102" w:rsidRDefault="00943102">
        <w:pPr>
          <w:pStyle w:val="Pieddepage"/>
        </w:pPr>
        <w:r>
          <w:rPr>
            <w:noProof/>
            <w:lang w:eastAsia="fr-FR"/>
          </w:rPr>
          <mc:AlternateContent>
            <mc:Choice Requires="wps">
              <w:drawing>
                <wp:anchor distT="0" distB="0" distL="114300" distR="114300" simplePos="0" relativeHeight="251659264" behindDoc="0" locked="0" layoutInCell="1" allowOverlap="1">
                  <wp:simplePos x="0" y="0"/>
                  <wp:positionH relativeFrom="page">
                    <wp:align>right</wp:align>
                  </wp:positionH>
                  <wp:positionV relativeFrom="page">
                    <wp:align>bottom</wp:align>
                  </wp:positionV>
                  <wp:extent cx="2125980" cy="2054860"/>
                  <wp:effectExtent l="7620" t="9525" r="0" b="2540"/>
                  <wp:wrapNone/>
                  <wp:docPr id="23" name="Triangle isocè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43102" w:rsidRDefault="00943102">
                              <w:pPr>
                                <w:jc w:val="center"/>
                                <w:rPr>
                                  <w:szCs w:val="72"/>
                                </w:rPr>
                              </w:pPr>
                              <w:r>
                                <w:rPr>
                                  <w:rFonts w:eastAsiaTheme="minorEastAsia" w:cs="Times New Roman"/>
                                  <w:color w:val="auto"/>
                                  <w:sz w:val="22"/>
                                </w:rPr>
                                <w:fldChar w:fldCharType="begin"/>
                              </w:r>
                              <w:r>
                                <w:instrText>PAGE    \* MERGEFORMAT</w:instrText>
                              </w:r>
                              <w:r>
                                <w:rPr>
                                  <w:rFonts w:eastAsiaTheme="minorEastAsia" w:cs="Times New Roman"/>
                                  <w:color w:val="auto"/>
                                  <w:sz w:val="22"/>
                                </w:rPr>
                                <w:fldChar w:fldCharType="separate"/>
                              </w:r>
                              <w:r w:rsidR="00B97A91" w:rsidRPr="00B97A91">
                                <w:rPr>
                                  <w:rFonts w:asciiTheme="majorHAnsi" w:eastAsiaTheme="majorEastAsia" w:hAnsiTheme="majorHAnsi" w:cstheme="majorBidi"/>
                                  <w:noProof/>
                                  <w:color w:val="FFFFFF" w:themeColor="background1"/>
                                  <w:sz w:val="72"/>
                                  <w:szCs w:val="72"/>
                                </w:rPr>
                                <w:t>45</w:t>
                              </w:r>
                              <w:r>
                                <w:rPr>
                                  <w:rFonts w:asciiTheme="majorHAnsi" w:eastAsiaTheme="majorEastAsia" w:hAnsiTheme="majorHAnsi" w:cstheme="majorBidi"/>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23" o:spid="_x0000_s1060" type="#_x0000_t5" style="position:absolute;left:0;text-align:left;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" adj="21600" fillcolor="#d2eaf1" stroked="f">
                  <v:textbox>
                    <w:txbxContent>
                      <w:p w:rsidR="00943102" w:rsidRDefault="00943102">
                        <w:pPr>
                          <w:jc w:val="center"/>
                          <w:rPr>
                            <w:szCs w:val="72"/>
                          </w:rPr>
                        </w:pPr>
                        <w:r>
                          <w:rPr>
                            <w:rFonts w:eastAsiaTheme="minorEastAsia" w:cs="Times New Roman"/>
                            <w:color w:val="auto"/>
                            <w:sz w:val="22"/>
                          </w:rPr>
                          <w:fldChar w:fldCharType="begin"/>
                        </w:r>
                        <w:r>
                          <w:instrText>PAGE    \* MERGEFORMAT</w:instrText>
                        </w:r>
                        <w:r>
                          <w:rPr>
                            <w:rFonts w:eastAsiaTheme="minorEastAsia" w:cs="Times New Roman"/>
                            <w:color w:val="auto"/>
                            <w:sz w:val="22"/>
                          </w:rPr>
                          <w:fldChar w:fldCharType="separate"/>
                        </w:r>
                        <w:r w:rsidR="00B97A91" w:rsidRPr="00B97A91">
                          <w:rPr>
                            <w:rFonts w:asciiTheme="majorHAnsi" w:eastAsiaTheme="majorEastAsia" w:hAnsiTheme="majorHAnsi" w:cstheme="majorBidi"/>
                            <w:noProof/>
                            <w:color w:val="FFFFFF" w:themeColor="background1"/>
                            <w:sz w:val="72"/>
                            <w:szCs w:val="72"/>
                          </w:rPr>
                          <w:t>45</w:t>
                        </w:r>
                        <w:r>
                          <w:rPr>
                            <w:rFonts w:asciiTheme="majorHAnsi" w:eastAsiaTheme="majorEastAsia" w:hAnsiTheme="majorHAnsi" w:cstheme="majorBidi"/>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459F7" w:rsidRDefault="002459F7" w:rsidP="00C6554A">
      <w:pPr>
        <w:spacing w:before="0" w:after="0" w:line="240" w:lineRule="auto"/>
      </w:pPr>
      <w:r>
        <w:separator/>
      </w:r>
    </w:p>
  </w:footnote>
  <w:footnote w:type="continuationSeparator" w:id="0">
    <w:p w:rsidR="002459F7" w:rsidRDefault="002459F7" w:rsidP="00C6554A">
      <w:pPr>
        <w:spacing w:before="0" w:after="0" w:line="240" w:lineRule="auto"/>
      </w:pPr>
      <w:r>
        <w:continuationSeparator/>
      </w:r>
    </w:p>
  </w:footnote>
  <w:footnote w:id="1">
    <w:p w:rsidR="00943102" w:rsidRDefault="00943102">
      <w:pPr>
        <w:pStyle w:val="Notedebasdepage"/>
      </w:pPr>
      <w:r>
        <w:rPr>
          <w:rStyle w:val="Appelnotedebasdep"/>
        </w:rPr>
        <w:footnoteRef/>
      </w:r>
      <w:r>
        <w:t xml:space="preserve"> </w:t>
      </w:r>
      <w:hyperlink r:id="rId1" w:history="1">
        <w:r w:rsidRPr="005760F7">
          <w:rPr>
            <w:rStyle w:val="Lienhypertexte"/>
          </w:rPr>
          <w:t>https://developer.mozilla.org/en-US/docs/Web/API/Document_Object_Model</w:t>
        </w:r>
      </w:hyperlink>
      <w:r>
        <w:t xml:space="preserve"> </w:t>
      </w:r>
    </w:p>
  </w:footnote>
  <w:footnote w:id="2">
    <w:p w:rsidR="00943102" w:rsidRDefault="00943102">
      <w:pPr>
        <w:pStyle w:val="Notedebasdepage"/>
      </w:pPr>
      <w:r>
        <w:rPr>
          <w:rStyle w:val="Appelnotedebasdep"/>
        </w:rPr>
        <w:footnoteRef/>
      </w:r>
      <w:r>
        <w:t xml:space="preserve"> </w:t>
      </w:r>
      <w:hyperlink r:id="rId2" w:history="1">
        <w:r w:rsidRPr="0007108B">
          <w:rPr>
            <w:rStyle w:val="Lienhypertexte"/>
          </w:rPr>
          <w:t>http://www.surgeonsim.com/surgeon-simulator-er/</w:t>
        </w:r>
      </w:hyperlink>
      <w:r>
        <w:t xml:space="preserve"> </w:t>
      </w:r>
    </w:p>
  </w:footnote>
  <w:footnote w:id="3">
    <w:p w:rsidR="00943102" w:rsidRDefault="00943102">
      <w:pPr>
        <w:pStyle w:val="Notedebasdepage"/>
      </w:pPr>
      <w:r>
        <w:rPr>
          <w:rStyle w:val="Appelnotedebasdep"/>
        </w:rPr>
        <w:footnoteRef/>
      </w:r>
      <w:r>
        <w:t xml:space="preserve"> </w:t>
      </w:r>
      <w:hyperlink r:id="rId3" w:history="1">
        <w:r w:rsidRPr="0007108B">
          <w:rPr>
            <w:rStyle w:val="Lienhypertexte"/>
          </w:rPr>
          <w:t>https://www.gymglish.com/fr/</w:t>
        </w:r>
      </w:hyperlink>
    </w:p>
  </w:footnote>
  <w:footnote w:id="4">
    <w:p w:rsidR="00943102" w:rsidRDefault="00943102">
      <w:pPr>
        <w:pStyle w:val="Notedebasdepage"/>
      </w:pPr>
      <w:r>
        <w:rPr>
          <w:rStyle w:val="Appelnotedebasdep"/>
        </w:rPr>
        <w:footnoteRef/>
      </w:r>
      <w:r>
        <w:t xml:space="preserve"> </w:t>
      </w:r>
      <w:r>
        <w:rPr>
          <w:i/>
        </w:rPr>
        <w:t xml:space="preserve">Serious Factory participe à un atelier sur la Gamification du tourisme le 31 janvier. </w:t>
      </w:r>
      <w:r w:rsidRPr="00400DBB">
        <w:t>Mis</w:t>
      </w:r>
      <w:r>
        <w:t xml:space="preserve"> à jour le 12 janvier 2017,</w:t>
      </w:r>
      <w:r>
        <w:rPr>
          <w:i/>
        </w:rPr>
        <w:t xml:space="preserve"> </w:t>
      </w:r>
      <w:r>
        <w:t xml:space="preserve">10/08/17 </w:t>
      </w:r>
      <w:hyperlink r:id="rId4" w:anchor=".WZN7elFJaUn" w:history="1">
        <w:r w:rsidRPr="00D708CD">
          <w:rPr>
            <w:rStyle w:val="Lienhypertexte"/>
          </w:rPr>
          <w:t>https://www.seriousfactory.com/blog/seriousfactory-participe-atelier-gamification-tourisme-31-janvier/#.WZN7elFJaUn</w:t>
        </w:r>
      </w:hyperlink>
    </w:p>
  </w:footnote>
  <w:footnote w:id="5">
    <w:p w:rsidR="00943102" w:rsidRPr="00400DBB" w:rsidRDefault="00943102">
      <w:pPr>
        <w:pStyle w:val="Notedebasdepage"/>
        <w:rPr>
          <w:i/>
        </w:rPr>
      </w:pPr>
      <w:r>
        <w:rPr>
          <w:rStyle w:val="Appelnotedebasdep"/>
        </w:rPr>
        <w:footnoteRef/>
      </w:r>
      <w:r>
        <w:t xml:space="preserve"> Equipe Serious Game Blog, </w:t>
      </w:r>
      <w:r>
        <w:rPr>
          <w:i/>
        </w:rPr>
        <w:t xml:space="preserve">Deux études confirment la bonne santé du marché mondial du Serious Game. </w:t>
      </w:r>
      <w:r w:rsidRPr="00400DBB">
        <w:t>Mis à jour le 30 mars 2017</w:t>
      </w:r>
      <w:r>
        <w:t xml:space="preserve">, 17/08/17 </w:t>
      </w:r>
      <w:hyperlink r:id="rId5" w:history="1">
        <w:r w:rsidRPr="00D708CD">
          <w:rPr>
            <w:rStyle w:val="Lienhypertexte"/>
          </w:rPr>
          <w:t>http://www.serious-game.fr/marche-serious-games-continue-bonne-croissance-2017/</w:t>
        </w:r>
      </w:hyperlink>
    </w:p>
  </w:footnote>
  <w:footnote w:id="6">
    <w:p w:rsidR="00762C33" w:rsidRDefault="00762C33">
      <w:pPr>
        <w:pStyle w:val="Notedebasdepage"/>
      </w:pPr>
      <w:r>
        <w:rPr>
          <w:rStyle w:val="Appelnotedebasdep"/>
        </w:rPr>
        <w:footnoteRef/>
      </w:r>
      <w:r>
        <w:t xml:space="preserve"> </w:t>
      </w:r>
      <w:hyperlink r:id="rId6" w:history="1">
        <w:r w:rsidRPr="006D44C2">
          <w:rPr>
            <w:rStyle w:val="Lienhypertexte"/>
          </w:rPr>
          <w:t>https://www.codingame.com/start</w:t>
        </w:r>
      </w:hyperlink>
    </w:p>
  </w:footnote>
  <w:footnote w:id="7">
    <w:p w:rsidR="00762C33" w:rsidRDefault="00762C33">
      <w:pPr>
        <w:pStyle w:val="Notedebasdepage"/>
      </w:pPr>
      <w:r>
        <w:rPr>
          <w:rStyle w:val="Appelnotedebasdep"/>
        </w:rPr>
        <w:footnoteRef/>
      </w:r>
      <w:r>
        <w:t xml:space="preserve"> </w:t>
      </w:r>
      <w:hyperlink r:id="rId7" w:history="1">
        <w:r w:rsidRPr="006D44C2">
          <w:rPr>
            <w:rStyle w:val="Lienhypertexte"/>
          </w:rPr>
          <w:t>https://www.codingame.com/work/fr/solutions/tests-de-programmation</w:t>
        </w:r>
      </w:hyperlink>
    </w:p>
  </w:footnote>
  <w:footnote w:id="8">
    <w:p w:rsidR="00943102" w:rsidRDefault="00943102">
      <w:pPr>
        <w:pStyle w:val="Notedebasdepage"/>
      </w:pPr>
      <w:r>
        <w:rPr>
          <w:rStyle w:val="Appelnotedebasdep"/>
        </w:rPr>
        <w:footnoteRef/>
      </w:r>
      <w:r>
        <w:t xml:space="preserve"> </w:t>
      </w:r>
      <w:hyperlink r:id="rId8" w:history="1">
        <w:r w:rsidRPr="00675AAC">
          <w:rPr>
            <w:rStyle w:val="Lienhypertexte"/>
          </w:rPr>
          <w:t>http://www.agiliste.fr/introduction-methodes-agiles/</w:t>
        </w:r>
      </w:hyperlink>
      <w:r>
        <w:t xml:space="preserve"> </w:t>
      </w:r>
    </w:p>
  </w:footnote>
  <w:footnote w:id="9">
    <w:p w:rsidR="00943102" w:rsidRDefault="00943102">
      <w:pPr>
        <w:pStyle w:val="Notedebasdepage"/>
      </w:pPr>
      <w:r>
        <w:rPr>
          <w:rStyle w:val="Appelnotedebasdep"/>
        </w:rPr>
        <w:footnoteRef/>
      </w:r>
      <w:r>
        <w:t xml:space="preserve"> </w:t>
      </w:r>
      <w:hyperlink r:id="rId9" w:history="1">
        <w:r w:rsidRPr="006C69EB">
          <w:rPr>
            <w:rStyle w:val="Lienhypertexte"/>
          </w:rPr>
          <w:t>http://www.certivea.fr/offres/certification-nf-hqe-batiments-tertiaires-neuf-ou-renovation</w:t>
        </w:r>
      </w:hyperlink>
    </w:p>
    <w:p w:rsidR="00943102" w:rsidRPr="00A55CB0" w:rsidRDefault="00943102">
      <w:pPr>
        <w:pStyle w:val="Notedebasdepage"/>
      </w:pPr>
    </w:p>
  </w:footnote>
  <w:footnote w:id="10">
    <w:p w:rsidR="00943102" w:rsidRDefault="00943102">
      <w:pPr>
        <w:pStyle w:val="Notedebasdepage"/>
      </w:pPr>
      <w:r>
        <w:rPr>
          <w:rStyle w:val="Appelnotedebasdep"/>
        </w:rPr>
        <w:footnoteRef/>
      </w:r>
      <w:r>
        <w:t xml:space="preserve"> </w:t>
      </w:r>
      <w:r w:rsidRPr="00C75964">
        <w:rPr>
          <w:i/>
        </w:rPr>
        <w:t>Etablissement et service d’aide par le travail (ESAT)</w:t>
      </w:r>
      <w:r>
        <w:t xml:space="preserve">, </w:t>
      </w:r>
      <w:hyperlink r:id="rId10" w:history="1">
        <w:r w:rsidRPr="00544650">
          <w:rPr>
            <w:rStyle w:val="Lienhypertexte"/>
          </w:rPr>
          <w:t>http://annuaire.action-sociale.org/etablissements/adultes-handicapes/etablissement-et-service-d-aide-par-le-travail--e-s-a-t---246.html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epuces"/>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87C3404"/>
    <w:multiLevelType w:val="hybridMultilevel"/>
    <w:tmpl w:val="94BA51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0CE26992"/>
    <w:multiLevelType w:val="hybridMultilevel"/>
    <w:tmpl w:val="B1FA4C08"/>
    <w:lvl w:ilvl="0" w:tplc="040C001B">
      <w:start w:val="1"/>
      <w:numFmt w:val="lowerRoman"/>
      <w:lvlText w:val="%1."/>
      <w:lvlJc w:val="right"/>
      <w:pPr>
        <w:ind w:left="1800" w:hanging="360"/>
      </w:p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3"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23D144E8"/>
    <w:multiLevelType w:val="hybridMultilevel"/>
    <w:tmpl w:val="EFF8B46C"/>
    <w:lvl w:ilvl="0" w:tplc="A4D86976">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2D001305"/>
    <w:multiLevelType w:val="hybridMultilevel"/>
    <w:tmpl w:val="B1628A8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6" w15:restartNumberingAfterBreak="0">
    <w:nsid w:val="3D57760C"/>
    <w:multiLevelType w:val="hybridMultilevel"/>
    <w:tmpl w:val="5ED69114"/>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CCC6E90"/>
    <w:multiLevelType w:val="hybridMultilevel"/>
    <w:tmpl w:val="8CA8A6B2"/>
    <w:lvl w:ilvl="0" w:tplc="040C0017">
      <w:start w:val="1"/>
      <w:numFmt w:val="lowerLetter"/>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50464402"/>
    <w:multiLevelType w:val="hybridMultilevel"/>
    <w:tmpl w:val="5B08C1D2"/>
    <w:lvl w:ilvl="0" w:tplc="D8D4B4A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60AF73EF"/>
    <w:multiLevelType w:val="hybridMultilevel"/>
    <w:tmpl w:val="9A74CF1A"/>
    <w:lvl w:ilvl="0" w:tplc="6B16A042">
      <w:start w:val="26"/>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818724F"/>
    <w:multiLevelType w:val="hybridMultilevel"/>
    <w:tmpl w:val="AC8641D6"/>
    <w:lvl w:ilvl="0" w:tplc="14788920">
      <w:start w:val="1"/>
      <w:numFmt w:val="decimal"/>
      <w:lvlText w:val="%1)"/>
      <w:lvlJc w:val="left"/>
      <w:pPr>
        <w:ind w:left="1080" w:hanging="360"/>
      </w:pPr>
      <w:rPr>
        <w:rFonts w:hint="default"/>
      </w:rPr>
    </w:lvl>
    <w:lvl w:ilvl="1" w:tplc="19261382">
      <w:start w:val="1"/>
      <w:numFmt w:val="lowerRoman"/>
      <w:lvlText w:val="%2."/>
      <w:lvlJc w:val="righ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2" w15:restartNumberingAfterBreak="0">
    <w:nsid w:val="783C54EE"/>
    <w:multiLevelType w:val="hybridMultilevel"/>
    <w:tmpl w:val="6908C668"/>
    <w:lvl w:ilvl="0" w:tplc="151652EC">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9"/>
  </w:num>
  <w:num w:numId="2">
    <w:abstractNumId w:val="8"/>
  </w:num>
  <w:num w:numId="3">
    <w:abstractNumId w:val="8"/>
  </w:num>
  <w:num w:numId="4">
    <w:abstractNumId w:val="9"/>
  </w:num>
  <w:num w:numId="5">
    <w:abstractNumId w:val="17"/>
  </w:num>
  <w:num w:numId="6">
    <w:abstractNumId w:val="10"/>
  </w:num>
  <w:num w:numId="7">
    <w:abstractNumId w:val="13"/>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1"/>
  </w:num>
  <w:num w:numId="17">
    <w:abstractNumId w:val="19"/>
  </w:num>
  <w:num w:numId="18">
    <w:abstractNumId w:val="16"/>
  </w:num>
  <w:num w:numId="19">
    <w:abstractNumId w:val="18"/>
  </w:num>
  <w:num w:numId="20">
    <w:abstractNumId w:val="14"/>
  </w:num>
  <w:num w:numId="21">
    <w:abstractNumId w:val="22"/>
  </w:num>
  <w:num w:numId="22">
    <w:abstractNumId w:val="15"/>
  </w:num>
  <w:num w:numId="23">
    <w:abstractNumId w:val="21"/>
  </w:num>
  <w:num w:numId="24">
    <w:abstractNumId w:val="20"/>
  </w:num>
  <w:num w:numId="25">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id Ma">
    <w15:presenceInfo w15:providerId="None" w15:userId="David M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attachedTemplate r:id="rId1"/>
  <w:revisionView w:markup="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10B3"/>
    <w:rsid w:val="00001CAD"/>
    <w:rsid w:val="00004A82"/>
    <w:rsid w:val="00005239"/>
    <w:rsid w:val="00006B55"/>
    <w:rsid w:val="000077F4"/>
    <w:rsid w:val="00017895"/>
    <w:rsid w:val="0002145C"/>
    <w:rsid w:val="00021677"/>
    <w:rsid w:val="0002391A"/>
    <w:rsid w:val="00024C9D"/>
    <w:rsid w:val="00025C4B"/>
    <w:rsid w:val="00026BDD"/>
    <w:rsid w:val="00027FB2"/>
    <w:rsid w:val="000314DE"/>
    <w:rsid w:val="00036643"/>
    <w:rsid w:val="00036C55"/>
    <w:rsid w:val="0004629F"/>
    <w:rsid w:val="000477CF"/>
    <w:rsid w:val="00047A78"/>
    <w:rsid w:val="00051714"/>
    <w:rsid w:val="000572CC"/>
    <w:rsid w:val="00060E3D"/>
    <w:rsid w:val="00062B4C"/>
    <w:rsid w:val="00063C56"/>
    <w:rsid w:val="00070321"/>
    <w:rsid w:val="00070CD7"/>
    <w:rsid w:val="000712A2"/>
    <w:rsid w:val="00076BA4"/>
    <w:rsid w:val="00077C36"/>
    <w:rsid w:val="0008276D"/>
    <w:rsid w:val="00082E38"/>
    <w:rsid w:val="00083CB7"/>
    <w:rsid w:val="0008629E"/>
    <w:rsid w:val="00086E43"/>
    <w:rsid w:val="0008782E"/>
    <w:rsid w:val="00092BCB"/>
    <w:rsid w:val="0009555D"/>
    <w:rsid w:val="000956E4"/>
    <w:rsid w:val="00095BC9"/>
    <w:rsid w:val="00095C78"/>
    <w:rsid w:val="000A2CE8"/>
    <w:rsid w:val="000A41D9"/>
    <w:rsid w:val="000A502A"/>
    <w:rsid w:val="000B6BBC"/>
    <w:rsid w:val="000C1D83"/>
    <w:rsid w:val="000C279E"/>
    <w:rsid w:val="000C4995"/>
    <w:rsid w:val="000C6376"/>
    <w:rsid w:val="000C6893"/>
    <w:rsid w:val="000C7C97"/>
    <w:rsid w:val="000D343B"/>
    <w:rsid w:val="000D4A0C"/>
    <w:rsid w:val="000D7009"/>
    <w:rsid w:val="000E246A"/>
    <w:rsid w:val="000E5DAC"/>
    <w:rsid w:val="000E79F2"/>
    <w:rsid w:val="00103932"/>
    <w:rsid w:val="001042FA"/>
    <w:rsid w:val="0010576A"/>
    <w:rsid w:val="001165ED"/>
    <w:rsid w:val="00122E34"/>
    <w:rsid w:val="00122F19"/>
    <w:rsid w:val="001232EC"/>
    <w:rsid w:val="00130FC6"/>
    <w:rsid w:val="00141AD6"/>
    <w:rsid w:val="001454E3"/>
    <w:rsid w:val="00145EA2"/>
    <w:rsid w:val="00146258"/>
    <w:rsid w:val="00150294"/>
    <w:rsid w:val="001502A0"/>
    <w:rsid w:val="00150CF8"/>
    <w:rsid w:val="00151B72"/>
    <w:rsid w:val="00151F2D"/>
    <w:rsid w:val="001523A2"/>
    <w:rsid w:val="001543BD"/>
    <w:rsid w:val="00156575"/>
    <w:rsid w:val="00161277"/>
    <w:rsid w:val="00164418"/>
    <w:rsid w:val="0016734A"/>
    <w:rsid w:val="00174A9A"/>
    <w:rsid w:val="00184107"/>
    <w:rsid w:val="00185BB3"/>
    <w:rsid w:val="001866A9"/>
    <w:rsid w:val="001870F2"/>
    <w:rsid w:val="00190A59"/>
    <w:rsid w:val="00191751"/>
    <w:rsid w:val="00191A47"/>
    <w:rsid w:val="0019286D"/>
    <w:rsid w:val="00194451"/>
    <w:rsid w:val="001946C0"/>
    <w:rsid w:val="001957AE"/>
    <w:rsid w:val="00196ADD"/>
    <w:rsid w:val="001A0862"/>
    <w:rsid w:val="001A14E8"/>
    <w:rsid w:val="001A3DE9"/>
    <w:rsid w:val="001B7481"/>
    <w:rsid w:val="001C152F"/>
    <w:rsid w:val="001C618D"/>
    <w:rsid w:val="001D0EFC"/>
    <w:rsid w:val="001D3A2E"/>
    <w:rsid w:val="001D5220"/>
    <w:rsid w:val="001D54CE"/>
    <w:rsid w:val="001D7B97"/>
    <w:rsid w:val="001E09FE"/>
    <w:rsid w:val="001E2D43"/>
    <w:rsid w:val="001E5C46"/>
    <w:rsid w:val="001E6240"/>
    <w:rsid w:val="001F0C9E"/>
    <w:rsid w:val="001F4484"/>
    <w:rsid w:val="001F6ECB"/>
    <w:rsid w:val="00200A24"/>
    <w:rsid w:val="00200AFD"/>
    <w:rsid w:val="00200FDC"/>
    <w:rsid w:val="00201782"/>
    <w:rsid w:val="00206F4B"/>
    <w:rsid w:val="00212470"/>
    <w:rsid w:val="00213C89"/>
    <w:rsid w:val="002144D6"/>
    <w:rsid w:val="00220162"/>
    <w:rsid w:val="002236E4"/>
    <w:rsid w:val="00230866"/>
    <w:rsid w:val="00232F6F"/>
    <w:rsid w:val="002331DE"/>
    <w:rsid w:val="00236060"/>
    <w:rsid w:val="00236A1C"/>
    <w:rsid w:val="002376BA"/>
    <w:rsid w:val="00242780"/>
    <w:rsid w:val="00244CFA"/>
    <w:rsid w:val="002459F7"/>
    <w:rsid w:val="002466DD"/>
    <w:rsid w:val="002467E5"/>
    <w:rsid w:val="00253766"/>
    <w:rsid w:val="002554CD"/>
    <w:rsid w:val="002633BD"/>
    <w:rsid w:val="0026429C"/>
    <w:rsid w:val="002661B4"/>
    <w:rsid w:val="0026722D"/>
    <w:rsid w:val="00276B99"/>
    <w:rsid w:val="00281143"/>
    <w:rsid w:val="00293B83"/>
    <w:rsid w:val="00295C71"/>
    <w:rsid w:val="002A0A4B"/>
    <w:rsid w:val="002A0B1A"/>
    <w:rsid w:val="002A5FFA"/>
    <w:rsid w:val="002A7AA8"/>
    <w:rsid w:val="002B2F29"/>
    <w:rsid w:val="002B30A5"/>
    <w:rsid w:val="002B31C7"/>
    <w:rsid w:val="002B4294"/>
    <w:rsid w:val="002D0E13"/>
    <w:rsid w:val="002D2216"/>
    <w:rsid w:val="002D2474"/>
    <w:rsid w:val="002D4598"/>
    <w:rsid w:val="002D5E6A"/>
    <w:rsid w:val="002D74ED"/>
    <w:rsid w:val="002D7EE9"/>
    <w:rsid w:val="002E4DE8"/>
    <w:rsid w:val="002E7516"/>
    <w:rsid w:val="002F374C"/>
    <w:rsid w:val="002F3ABD"/>
    <w:rsid w:val="002F4334"/>
    <w:rsid w:val="003015C5"/>
    <w:rsid w:val="00302101"/>
    <w:rsid w:val="003048AD"/>
    <w:rsid w:val="00305BAE"/>
    <w:rsid w:val="00306636"/>
    <w:rsid w:val="0030730B"/>
    <w:rsid w:val="00316C24"/>
    <w:rsid w:val="00316D4F"/>
    <w:rsid w:val="00321F41"/>
    <w:rsid w:val="003220A3"/>
    <w:rsid w:val="003235CA"/>
    <w:rsid w:val="00332017"/>
    <w:rsid w:val="00333A9C"/>
    <w:rsid w:val="00333D0D"/>
    <w:rsid w:val="003349AF"/>
    <w:rsid w:val="00334ED2"/>
    <w:rsid w:val="00335062"/>
    <w:rsid w:val="00341431"/>
    <w:rsid w:val="00351C9C"/>
    <w:rsid w:val="00352FE8"/>
    <w:rsid w:val="0035649E"/>
    <w:rsid w:val="00361CA1"/>
    <w:rsid w:val="00365427"/>
    <w:rsid w:val="00374079"/>
    <w:rsid w:val="003746C7"/>
    <w:rsid w:val="00383428"/>
    <w:rsid w:val="003852F9"/>
    <w:rsid w:val="0038571A"/>
    <w:rsid w:val="00397A1B"/>
    <w:rsid w:val="003A48BB"/>
    <w:rsid w:val="003A6F65"/>
    <w:rsid w:val="003B35FD"/>
    <w:rsid w:val="003B3F90"/>
    <w:rsid w:val="003C015A"/>
    <w:rsid w:val="003C2ACC"/>
    <w:rsid w:val="003C44B9"/>
    <w:rsid w:val="003C6C6C"/>
    <w:rsid w:val="003C6DEC"/>
    <w:rsid w:val="003D5DC3"/>
    <w:rsid w:val="003D7730"/>
    <w:rsid w:val="003D7BD3"/>
    <w:rsid w:val="003E1DAF"/>
    <w:rsid w:val="003E4CD7"/>
    <w:rsid w:val="003F17B5"/>
    <w:rsid w:val="003F2925"/>
    <w:rsid w:val="00400012"/>
    <w:rsid w:val="00400DBB"/>
    <w:rsid w:val="00404E3A"/>
    <w:rsid w:val="00405309"/>
    <w:rsid w:val="00405F91"/>
    <w:rsid w:val="004064F7"/>
    <w:rsid w:val="00410978"/>
    <w:rsid w:val="00414F8C"/>
    <w:rsid w:val="004204F7"/>
    <w:rsid w:val="00422456"/>
    <w:rsid w:val="004261E8"/>
    <w:rsid w:val="004274E4"/>
    <w:rsid w:val="004306F5"/>
    <w:rsid w:val="00430CFD"/>
    <w:rsid w:val="004317BF"/>
    <w:rsid w:val="0043396B"/>
    <w:rsid w:val="0044124F"/>
    <w:rsid w:val="004420AF"/>
    <w:rsid w:val="004453CF"/>
    <w:rsid w:val="00453AD8"/>
    <w:rsid w:val="00455412"/>
    <w:rsid w:val="00455F00"/>
    <w:rsid w:val="0046478C"/>
    <w:rsid w:val="004678D0"/>
    <w:rsid w:val="00484767"/>
    <w:rsid w:val="004947E9"/>
    <w:rsid w:val="00497619"/>
    <w:rsid w:val="00497AF9"/>
    <w:rsid w:val="004A3F8F"/>
    <w:rsid w:val="004A6C6A"/>
    <w:rsid w:val="004B0069"/>
    <w:rsid w:val="004B1580"/>
    <w:rsid w:val="004B47D1"/>
    <w:rsid w:val="004B602B"/>
    <w:rsid w:val="004C049F"/>
    <w:rsid w:val="004C340E"/>
    <w:rsid w:val="004D01E5"/>
    <w:rsid w:val="004D4835"/>
    <w:rsid w:val="004D6495"/>
    <w:rsid w:val="004E07A1"/>
    <w:rsid w:val="004E2C6A"/>
    <w:rsid w:val="004F053F"/>
    <w:rsid w:val="004F30ED"/>
    <w:rsid w:val="005000E2"/>
    <w:rsid w:val="00501A26"/>
    <w:rsid w:val="00502B40"/>
    <w:rsid w:val="00511821"/>
    <w:rsid w:val="00513235"/>
    <w:rsid w:val="00515973"/>
    <w:rsid w:val="00517F0E"/>
    <w:rsid w:val="00521D6B"/>
    <w:rsid w:val="00524CD3"/>
    <w:rsid w:val="005250B5"/>
    <w:rsid w:val="00530A97"/>
    <w:rsid w:val="00532615"/>
    <w:rsid w:val="00534092"/>
    <w:rsid w:val="00543B46"/>
    <w:rsid w:val="00544348"/>
    <w:rsid w:val="00547039"/>
    <w:rsid w:val="00547E9A"/>
    <w:rsid w:val="005536B9"/>
    <w:rsid w:val="005610C9"/>
    <w:rsid w:val="00562EF1"/>
    <w:rsid w:val="00564F6B"/>
    <w:rsid w:val="005657E3"/>
    <w:rsid w:val="00570292"/>
    <w:rsid w:val="005734DC"/>
    <w:rsid w:val="00577111"/>
    <w:rsid w:val="00582367"/>
    <w:rsid w:val="00584FFC"/>
    <w:rsid w:val="00586D15"/>
    <w:rsid w:val="005930AA"/>
    <w:rsid w:val="00593904"/>
    <w:rsid w:val="0059537B"/>
    <w:rsid w:val="005979AE"/>
    <w:rsid w:val="005A1E87"/>
    <w:rsid w:val="005A2BF0"/>
    <w:rsid w:val="005A3832"/>
    <w:rsid w:val="005A4963"/>
    <w:rsid w:val="005B00C2"/>
    <w:rsid w:val="005B0F93"/>
    <w:rsid w:val="005B1362"/>
    <w:rsid w:val="005B69D3"/>
    <w:rsid w:val="005C52B0"/>
    <w:rsid w:val="005C5BAB"/>
    <w:rsid w:val="005C66CB"/>
    <w:rsid w:val="005C772E"/>
    <w:rsid w:val="005C7F50"/>
    <w:rsid w:val="005D19AC"/>
    <w:rsid w:val="005D1B05"/>
    <w:rsid w:val="005D2FD3"/>
    <w:rsid w:val="005D3D8F"/>
    <w:rsid w:val="005D7751"/>
    <w:rsid w:val="005E4CCE"/>
    <w:rsid w:val="005E5779"/>
    <w:rsid w:val="005E7E23"/>
    <w:rsid w:val="005F10DB"/>
    <w:rsid w:val="005F262F"/>
    <w:rsid w:val="006010B3"/>
    <w:rsid w:val="00602250"/>
    <w:rsid w:val="00604723"/>
    <w:rsid w:val="006066C6"/>
    <w:rsid w:val="00606B15"/>
    <w:rsid w:val="00607E57"/>
    <w:rsid w:val="006125B0"/>
    <w:rsid w:val="00614B8A"/>
    <w:rsid w:val="00617651"/>
    <w:rsid w:val="006205FF"/>
    <w:rsid w:val="00620D0E"/>
    <w:rsid w:val="00624D3C"/>
    <w:rsid w:val="00631E96"/>
    <w:rsid w:val="00637469"/>
    <w:rsid w:val="006411C9"/>
    <w:rsid w:val="00654797"/>
    <w:rsid w:val="00655C97"/>
    <w:rsid w:val="00657937"/>
    <w:rsid w:val="00657EE8"/>
    <w:rsid w:val="00660408"/>
    <w:rsid w:val="00662441"/>
    <w:rsid w:val="00664B5F"/>
    <w:rsid w:val="006706AF"/>
    <w:rsid w:val="00670A96"/>
    <w:rsid w:val="00672970"/>
    <w:rsid w:val="0067569F"/>
    <w:rsid w:val="00683662"/>
    <w:rsid w:val="00692D84"/>
    <w:rsid w:val="006A0A22"/>
    <w:rsid w:val="006A218B"/>
    <w:rsid w:val="006A2500"/>
    <w:rsid w:val="006A293E"/>
    <w:rsid w:val="006A3CE7"/>
    <w:rsid w:val="006B49BB"/>
    <w:rsid w:val="006B5EEE"/>
    <w:rsid w:val="006C27A4"/>
    <w:rsid w:val="006C34D2"/>
    <w:rsid w:val="006C3996"/>
    <w:rsid w:val="006C3C06"/>
    <w:rsid w:val="006C4FB1"/>
    <w:rsid w:val="006C5603"/>
    <w:rsid w:val="006C78A1"/>
    <w:rsid w:val="006C7C8F"/>
    <w:rsid w:val="006D06E8"/>
    <w:rsid w:val="006D17EE"/>
    <w:rsid w:val="006D2435"/>
    <w:rsid w:val="006D2615"/>
    <w:rsid w:val="006D3ED6"/>
    <w:rsid w:val="006D4627"/>
    <w:rsid w:val="006E7B63"/>
    <w:rsid w:val="006F064E"/>
    <w:rsid w:val="006F0C67"/>
    <w:rsid w:val="007009D2"/>
    <w:rsid w:val="00702D6D"/>
    <w:rsid w:val="00714BB6"/>
    <w:rsid w:val="00716128"/>
    <w:rsid w:val="007167E5"/>
    <w:rsid w:val="00717000"/>
    <w:rsid w:val="00723D4E"/>
    <w:rsid w:val="00723F3E"/>
    <w:rsid w:val="007251BF"/>
    <w:rsid w:val="00725B60"/>
    <w:rsid w:val="00726ECF"/>
    <w:rsid w:val="00732B29"/>
    <w:rsid w:val="00732CB9"/>
    <w:rsid w:val="00734049"/>
    <w:rsid w:val="0075149E"/>
    <w:rsid w:val="00752525"/>
    <w:rsid w:val="00752689"/>
    <w:rsid w:val="0075464D"/>
    <w:rsid w:val="00755925"/>
    <w:rsid w:val="0075614A"/>
    <w:rsid w:val="007572E5"/>
    <w:rsid w:val="00757AE8"/>
    <w:rsid w:val="00757E18"/>
    <w:rsid w:val="00760753"/>
    <w:rsid w:val="007618CF"/>
    <w:rsid w:val="007622FF"/>
    <w:rsid w:val="00762C33"/>
    <w:rsid w:val="0077070B"/>
    <w:rsid w:val="00771909"/>
    <w:rsid w:val="007804F1"/>
    <w:rsid w:val="00786BE1"/>
    <w:rsid w:val="007877A6"/>
    <w:rsid w:val="00793012"/>
    <w:rsid w:val="00793F16"/>
    <w:rsid w:val="00794AE5"/>
    <w:rsid w:val="00794DF4"/>
    <w:rsid w:val="0079670E"/>
    <w:rsid w:val="00796E4A"/>
    <w:rsid w:val="007A2013"/>
    <w:rsid w:val="007A31E4"/>
    <w:rsid w:val="007A4B16"/>
    <w:rsid w:val="007B7496"/>
    <w:rsid w:val="007C0762"/>
    <w:rsid w:val="007C2A4B"/>
    <w:rsid w:val="007C36EB"/>
    <w:rsid w:val="007C5614"/>
    <w:rsid w:val="007C649A"/>
    <w:rsid w:val="007C7566"/>
    <w:rsid w:val="007C7E07"/>
    <w:rsid w:val="007D47C7"/>
    <w:rsid w:val="007D6B04"/>
    <w:rsid w:val="007E0864"/>
    <w:rsid w:val="007E4001"/>
    <w:rsid w:val="007F173F"/>
    <w:rsid w:val="007F1CE6"/>
    <w:rsid w:val="00800306"/>
    <w:rsid w:val="00811238"/>
    <w:rsid w:val="00814D42"/>
    <w:rsid w:val="008154D8"/>
    <w:rsid w:val="00816C18"/>
    <w:rsid w:val="00820D4C"/>
    <w:rsid w:val="00825864"/>
    <w:rsid w:val="00826E71"/>
    <w:rsid w:val="00845416"/>
    <w:rsid w:val="008459E1"/>
    <w:rsid w:val="00851315"/>
    <w:rsid w:val="00860A5D"/>
    <w:rsid w:val="0086166D"/>
    <w:rsid w:val="00861A03"/>
    <w:rsid w:val="00861D45"/>
    <w:rsid w:val="00870918"/>
    <w:rsid w:val="00873369"/>
    <w:rsid w:val="008750B3"/>
    <w:rsid w:val="00877C00"/>
    <w:rsid w:val="0088584C"/>
    <w:rsid w:val="00887590"/>
    <w:rsid w:val="00890626"/>
    <w:rsid w:val="008920A2"/>
    <w:rsid w:val="00895A04"/>
    <w:rsid w:val="008A05B7"/>
    <w:rsid w:val="008A11C6"/>
    <w:rsid w:val="008A5E32"/>
    <w:rsid w:val="008B44C8"/>
    <w:rsid w:val="008B6A3A"/>
    <w:rsid w:val="008C05E8"/>
    <w:rsid w:val="008C15D4"/>
    <w:rsid w:val="008C33CA"/>
    <w:rsid w:val="008C6199"/>
    <w:rsid w:val="008C6CBB"/>
    <w:rsid w:val="008D0BF1"/>
    <w:rsid w:val="008D2939"/>
    <w:rsid w:val="008E3789"/>
    <w:rsid w:val="008E4BDE"/>
    <w:rsid w:val="008E5533"/>
    <w:rsid w:val="008E5AD0"/>
    <w:rsid w:val="008F1310"/>
    <w:rsid w:val="008F3E66"/>
    <w:rsid w:val="008F517A"/>
    <w:rsid w:val="008F53C9"/>
    <w:rsid w:val="008F5520"/>
    <w:rsid w:val="008F7339"/>
    <w:rsid w:val="00900432"/>
    <w:rsid w:val="00901F79"/>
    <w:rsid w:val="00912BA2"/>
    <w:rsid w:val="00921E4C"/>
    <w:rsid w:val="009240F9"/>
    <w:rsid w:val="00927CD9"/>
    <w:rsid w:val="00927D18"/>
    <w:rsid w:val="00930A7F"/>
    <w:rsid w:val="00936F2F"/>
    <w:rsid w:val="009429AC"/>
    <w:rsid w:val="00943102"/>
    <w:rsid w:val="00953353"/>
    <w:rsid w:val="00953502"/>
    <w:rsid w:val="0095427E"/>
    <w:rsid w:val="00957A15"/>
    <w:rsid w:val="00963497"/>
    <w:rsid w:val="00967D5E"/>
    <w:rsid w:val="00970107"/>
    <w:rsid w:val="00971B7D"/>
    <w:rsid w:val="00974B66"/>
    <w:rsid w:val="00975787"/>
    <w:rsid w:val="0098694F"/>
    <w:rsid w:val="009A0445"/>
    <w:rsid w:val="009A0B17"/>
    <w:rsid w:val="009A44C1"/>
    <w:rsid w:val="009A60A0"/>
    <w:rsid w:val="009B23BB"/>
    <w:rsid w:val="009B5BE0"/>
    <w:rsid w:val="009B7A05"/>
    <w:rsid w:val="009C4CA8"/>
    <w:rsid w:val="009C57D0"/>
    <w:rsid w:val="009C68F2"/>
    <w:rsid w:val="009C76B6"/>
    <w:rsid w:val="009C7997"/>
    <w:rsid w:val="009D0248"/>
    <w:rsid w:val="009D433D"/>
    <w:rsid w:val="009D60D5"/>
    <w:rsid w:val="009D769D"/>
    <w:rsid w:val="009E0053"/>
    <w:rsid w:val="009E076D"/>
    <w:rsid w:val="009E2846"/>
    <w:rsid w:val="009E3BE0"/>
    <w:rsid w:val="009F2825"/>
    <w:rsid w:val="009F54CB"/>
    <w:rsid w:val="00A01396"/>
    <w:rsid w:val="00A02992"/>
    <w:rsid w:val="00A0760A"/>
    <w:rsid w:val="00A17DE4"/>
    <w:rsid w:val="00A211B2"/>
    <w:rsid w:val="00A21E2E"/>
    <w:rsid w:val="00A227B0"/>
    <w:rsid w:val="00A248D0"/>
    <w:rsid w:val="00A33864"/>
    <w:rsid w:val="00A37602"/>
    <w:rsid w:val="00A4098C"/>
    <w:rsid w:val="00A4474C"/>
    <w:rsid w:val="00A47437"/>
    <w:rsid w:val="00A52D0B"/>
    <w:rsid w:val="00A55CB0"/>
    <w:rsid w:val="00A55DC3"/>
    <w:rsid w:val="00A617C9"/>
    <w:rsid w:val="00A70ACF"/>
    <w:rsid w:val="00A730AF"/>
    <w:rsid w:val="00A7423B"/>
    <w:rsid w:val="00A75EDF"/>
    <w:rsid w:val="00A77121"/>
    <w:rsid w:val="00A813DE"/>
    <w:rsid w:val="00A91B19"/>
    <w:rsid w:val="00A93B6F"/>
    <w:rsid w:val="00A9430D"/>
    <w:rsid w:val="00A94491"/>
    <w:rsid w:val="00A94D51"/>
    <w:rsid w:val="00AA105A"/>
    <w:rsid w:val="00AA1A7E"/>
    <w:rsid w:val="00AA240A"/>
    <w:rsid w:val="00AA34F0"/>
    <w:rsid w:val="00AA4083"/>
    <w:rsid w:val="00AA4BE1"/>
    <w:rsid w:val="00AA55DD"/>
    <w:rsid w:val="00AB1C80"/>
    <w:rsid w:val="00AB2943"/>
    <w:rsid w:val="00AB3889"/>
    <w:rsid w:val="00AB6721"/>
    <w:rsid w:val="00AB7899"/>
    <w:rsid w:val="00AC3064"/>
    <w:rsid w:val="00AC3C71"/>
    <w:rsid w:val="00AC5294"/>
    <w:rsid w:val="00AC6321"/>
    <w:rsid w:val="00AC7D85"/>
    <w:rsid w:val="00AD1F84"/>
    <w:rsid w:val="00AD38F7"/>
    <w:rsid w:val="00AD7498"/>
    <w:rsid w:val="00AE0F9D"/>
    <w:rsid w:val="00AE1DBF"/>
    <w:rsid w:val="00AE2388"/>
    <w:rsid w:val="00AE31EF"/>
    <w:rsid w:val="00AF21B7"/>
    <w:rsid w:val="00B00573"/>
    <w:rsid w:val="00B02444"/>
    <w:rsid w:val="00B05E0D"/>
    <w:rsid w:val="00B15DE7"/>
    <w:rsid w:val="00B17E07"/>
    <w:rsid w:val="00B2103A"/>
    <w:rsid w:val="00B21342"/>
    <w:rsid w:val="00B2775A"/>
    <w:rsid w:val="00B357CA"/>
    <w:rsid w:val="00B420DF"/>
    <w:rsid w:val="00B4506D"/>
    <w:rsid w:val="00B51C49"/>
    <w:rsid w:val="00B5543D"/>
    <w:rsid w:val="00B56DD1"/>
    <w:rsid w:val="00B6501A"/>
    <w:rsid w:val="00B66465"/>
    <w:rsid w:val="00B7150C"/>
    <w:rsid w:val="00B73383"/>
    <w:rsid w:val="00B74741"/>
    <w:rsid w:val="00B80125"/>
    <w:rsid w:val="00B821DE"/>
    <w:rsid w:val="00B845FA"/>
    <w:rsid w:val="00B92FF9"/>
    <w:rsid w:val="00B93B72"/>
    <w:rsid w:val="00B97A91"/>
    <w:rsid w:val="00BA1C23"/>
    <w:rsid w:val="00BA677C"/>
    <w:rsid w:val="00BA7120"/>
    <w:rsid w:val="00BB04DB"/>
    <w:rsid w:val="00BB320C"/>
    <w:rsid w:val="00BB3E70"/>
    <w:rsid w:val="00BB608B"/>
    <w:rsid w:val="00BB79BA"/>
    <w:rsid w:val="00BC06F5"/>
    <w:rsid w:val="00BC1753"/>
    <w:rsid w:val="00BC2755"/>
    <w:rsid w:val="00BC3496"/>
    <w:rsid w:val="00BC5D08"/>
    <w:rsid w:val="00BD166E"/>
    <w:rsid w:val="00BE3362"/>
    <w:rsid w:val="00BE586F"/>
    <w:rsid w:val="00BE71D2"/>
    <w:rsid w:val="00BE7547"/>
    <w:rsid w:val="00BF1FD0"/>
    <w:rsid w:val="00BF32A7"/>
    <w:rsid w:val="00BF4294"/>
    <w:rsid w:val="00BF6F4C"/>
    <w:rsid w:val="00BF79B5"/>
    <w:rsid w:val="00C12480"/>
    <w:rsid w:val="00C12FC2"/>
    <w:rsid w:val="00C139B0"/>
    <w:rsid w:val="00C16E89"/>
    <w:rsid w:val="00C1718C"/>
    <w:rsid w:val="00C209DD"/>
    <w:rsid w:val="00C307C3"/>
    <w:rsid w:val="00C32159"/>
    <w:rsid w:val="00C34480"/>
    <w:rsid w:val="00C4371E"/>
    <w:rsid w:val="00C45A24"/>
    <w:rsid w:val="00C50818"/>
    <w:rsid w:val="00C50900"/>
    <w:rsid w:val="00C52234"/>
    <w:rsid w:val="00C627D4"/>
    <w:rsid w:val="00C6296E"/>
    <w:rsid w:val="00C6381F"/>
    <w:rsid w:val="00C6554A"/>
    <w:rsid w:val="00C745F5"/>
    <w:rsid w:val="00C75964"/>
    <w:rsid w:val="00C75F32"/>
    <w:rsid w:val="00C82BC6"/>
    <w:rsid w:val="00C83286"/>
    <w:rsid w:val="00C84009"/>
    <w:rsid w:val="00C90D2D"/>
    <w:rsid w:val="00C92CFE"/>
    <w:rsid w:val="00C92EE3"/>
    <w:rsid w:val="00C97C8F"/>
    <w:rsid w:val="00CA3ACC"/>
    <w:rsid w:val="00CA567E"/>
    <w:rsid w:val="00CA58D3"/>
    <w:rsid w:val="00CB4573"/>
    <w:rsid w:val="00CC7D44"/>
    <w:rsid w:val="00CD1DAA"/>
    <w:rsid w:val="00CD32E3"/>
    <w:rsid w:val="00CD33C1"/>
    <w:rsid w:val="00CD4FAF"/>
    <w:rsid w:val="00CD5C81"/>
    <w:rsid w:val="00CE074D"/>
    <w:rsid w:val="00CE101B"/>
    <w:rsid w:val="00CE57A9"/>
    <w:rsid w:val="00CF07C6"/>
    <w:rsid w:val="00CF16DE"/>
    <w:rsid w:val="00CF67AE"/>
    <w:rsid w:val="00D01EDF"/>
    <w:rsid w:val="00D03080"/>
    <w:rsid w:val="00D03A9D"/>
    <w:rsid w:val="00D06F12"/>
    <w:rsid w:val="00D07054"/>
    <w:rsid w:val="00D111F4"/>
    <w:rsid w:val="00D162D0"/>
    <w:rsid w:val="00D1639A"/>
    <w:rsid w:val="00D26416"/>
    <w:rsid w:val="00D30B5F"/>
    <w:rsid w:val="00D30DB0"/>
    <w:rsid w:val="00D32469"/>
    <w:rsid w:val="00D3264B"/>
    <w:rsid w:val="00D463F8"/>
    <w:rsid w:val="00D4681A"/>
    <w:rsid w:val="00D46C21"/>
    <w:rsid w:val="00D50E39"/>
    <w:rsid w:val="00D56E48"/>
    <w:rsid w:val="00D6292D"/>
    <w:rsid w:val="00D63076"/>
    <w:rsid w:val="00D73937"/>
    <w:rsid w:val="00D73BD2"/>
    <w:rsid w:val="00D7432B"/>
    <w:rsid w:val="00D767B2"/>
    <w:rsid w:val="00D767E6"/>
    <w:rsid w:val="00D80C9D"/>
    <w:rsid w:val="00D8106B"/>
    <w:rsid w:val="00D81183"/>
    <w:rsid w:val="00D81C7D"/>
    <w:rsid w:val="00D84307"/>
    <w:rsid w:val="00D84426"/>
    <w:rsid w:val="00D85C4F"/>
    <w:rsid w:val="00D91B88"/>
    <w:rsid w:val="00D928FF"/>
    <w:rsid w:val="00D95B9E"/>
    <w:rsid w:val="00DA1155"/>
    <w:rsid w:val="00DA486D"/>
    <w:rsid w:val="00DB057C"/>
    <w:rsid w:val="00DB2C54"/>
    <w:rsid w:val="00DB6C2D"/>
    <w:rsid w:val="00DC0CDB"/>
    <w:rsid w:val="00DC1387"/>
    <w:rsid w:val="00DC55A3"/>
    <w:rsid w:val="00DD3058"/>
    <w:rsid w:val="00DF08AA"/>
    <w:rsid w:val="00E00989"/>
    <w:rsid w:val="00E011E6"/>
    <w:rsid w:val="00E02D60"/>
    <w:rsid w:val="00E07BCF"/>
    <w:rsid w:val="00E11207"/>
    <w:rsid w:val="00E1267E"/>
    <w:rsid w:val="00E130C7"/>
    <w:rsid w:val="00E14716"/>
    <w:rsid w:val="00E26228"/>
    <w:rsid w:val="00E31F01"/>
    <w:rsid w:val="00E47164"/>
    <w:rsid w:val="00E536E3"/>
    <w:rsid w:val="00E5407C"/>
    <w:rsid w:val="00E54215"/>
    <w:rsid w:val="00E54282"/>
    <w:rsid w:val="00E57983"/>
    <w:rsid w:val="00E60EC3"/>
    <w:rsid w:val="00E62345"/>
    <w:rsid w:val="00E6333B"/>
    <w:rsid w:val="00E64990"/>
    <w:rsid w:val="00E665F6"/>
    <w:rsid w:val="00E90189"/>
    <w:rsid w:val="00E9055F"/>
    <w:rsid w:val="00E94E6E"/>
    <w:rsid w:val="00E961CE"/>
    <w:rsid w:val="00E97743"/>
    <w:rsid w:val="00EA22C2"/>
    <w:rsid w:val="00EA7E0A"/>
    <w:rsid w:val="00EB01BB"/>
    <w:rsid w:val="00EB5252"/>
    <w:rsid w:val="00EB675F"/>
    <w:rsid w:val="00EB700D"/>
    <w:rsid w:val="00EB71BE"/>
    <w:rsid w:val="00EB7D0D"/>
    <w:rsid w:val="00EC16D9"/>
    <w:rsid w:val="00EC2674"/>
    <w:rsid w:val="00EC3F28"/>
    <w:rsid w:val="00EC6ABD"/>
    <w:rsid w:val="00ED315F"/>
    <w:rsid w:val="00ED423F"/>
    <w:rsid w:val="00ED77AF"/>
    <w:rsid w:val="00ED7C44"/>
    <w:rsid w:val="00EE156A"/>
    <w:rsid w:val="00EE1D78"/>
    <w:rsid w:val="00EE50D7"/>
    <w:rsid w:val="00EE6722"/>
    <w:rsid w:val="00EE71FD"/>
    <w:rsid w:val="00EF0EFA"/>
    <w:rsid w:val="00EF1941"/>
    <w:rsid w:val="00EF4878"/>
    <w:rsid w:val="00EF545D"/>
    <w:rsid w:val="00EF6379"/>
    <w:rsid w:val="00EF7FEE"/>
    <w:rsid w:val="00F008FE"/>
    <w:rsid w:val="00F02F55"/>
    <w:rsid w:val="00F044AA"/>
    <w:rsid w:val="00F0612A"/>
    <w:rsid w:val="00F13D63"/>
    <w:rsid w:val="00F15233"/>
    <w:rsid w:val="00F15ACF"/>
    <w:rsid w:val="00F2245F"/>
    <w:rsid w:val="00F22C2D"/>
    <w:rsid w:val="00F27271"/>
    <w:rsid w:val="00F27418"/>
    <w:rsid w:val="00F3501E"/>
    <w:rsid w:val="00F37E8E"/>
    <w:rsid w:val="00F40EBD"/>
    <w:rsid w:val="00F429F5"/>
    <w:rsid w:val="00F447B9"/>
    <w:rsid w:val="00F46186"/>
    <w:rsid w:val="00F47A3C"/>
    <w:rsid w:val="00F50C5A"/>
    <w:rsid w:val="00F51D05"/>
    <w:rsid w:val="00F53AB9"/>
    <w:rsid w:val="00F542E5"/>
    <w:rsid w:val="00F65FC0"/>
    <w:rsid w:val="00F7166A"/>
    <w:rsid w:val="00F71CFA"/>
    <w:rsid w:val="00F74A9F"/>
    <w:rsid w:val="00F74BDC"/>
    <w:rsid w:val="00F825CF"/>
    <w:rsid w:val="00F90EBD"/>
    <w:rsid w:val="00F91290"/>
    <w:rsid w:val="00F9494F"/>
    <w:rsid w:val="00F95D28"/>
    <w:rsid w:val="00F96CE1"/>
    <w:rsid w:val="00FA0D52"/>
    <w:rsid w:val="00FA3B77"/>
    <w:rsid w:val="00FA54E7"/>
    <w:rsid w:val="00FA5928"/>
    <w:rsid w:val="00FA7573"/>
    <w:rsid w:val="00FB5859"/>
    <w:rsid w:val="00FB5AB7"/>
    <w:rsid w:val="00FB5BD3"/>
    <w:rsid w:val="00FB6F86"/>
    <w:rsid w:val="00FC08B9"/>
    <w:rsid w:val="00FC740B"/>
    <w:rsid w:val="00FC783B"/>
    <w:rsid w:val="00FC78E2"/>
    <w:rsid w:val="00FD645D"/>
    <w:rsid w:val="00FE223E"/>
    <w:rsid w:val="00FE4B4C"/>
    <w:rsid w:val="00FE5B1E"/>
    <w:rsid w:val="00FF155F"/>
    <w:rsid w:val="00FF3865"/>
    <w:rsid w:val="00FF53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1590D5"/>
  <w15:chartTrackingRefBased/>
  <w15:docId w15:val="{F6BF3630-1DFF-4B23-B728-2541BC773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fr-FR" w:eastAsia="en-US"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F3ABD"/>
    <w:pPr>
      <w:jc w:val="both"/>
    </w:pPr>
    <w:rPr>
      <w:sz w:val="24"/>
    </w:rPr>
  </w:style>
  <w:style w:type="paragraph" w:styleId="Titre1">
    <w:name w:val="heading 1"/>
    <w:basedOn w:val="Normal"/>
    <w:next w:val="Normal"/>
    <w:link w:val="Titre1C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Titre2">
    <w:name w:val="heading 2"/>
    <w:basedOn w:val="Normal"/>
    <w:next w:val="Normal"/>
    <w:link w:val="Titre2C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rPr>
  </w:style>
  <w:style w:type="paragraph" w:styleId="Titre3">
    <w:name w:val="heading 3"/>
    <w:basedOn w:val="Normal"/>
    <w:next w:val="Normal"/>
    <w:link w:val="Titre3C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Cs w:val="24"/>
    </w:rPr>
  </w:style>
  <w:style w:type="paragraph" w:styleId="Titre4">
    <w:name w:val="heading 4"/>
    <w:basedOn w:val="Normal"/>
    <w:next w:val="Normal"/>
    <w:link w:val="Titre4Car"/>
    <w:uiPriority w:val="9"/>
    <w:unhideWhenUsed/>
    <w:qFormat/>
    <w:rsid w:val="003C015A"/>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Titre6">
    <w:name w:val="heading 6"/>
    <w:basedOn w:val="Normal"/>
    <w:next w:val="Normal"/>
    <w:link w:val="Titre6C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Titre7">
    <w:name w:val="heading 7"/>
    <w:basedOn w:val="Normal"/>
    <w:next w:val="Normal"/>
    <w:link w:val="Titre7C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Titre8">
    <w:name w:val="heading 8"/>
    <w:basedOn w:val="Normal"/>
    <w:next w:val="Normal"/>
    <w:link w:val="Titre8C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Titre9">
    <w:name w:val="heading 9"/>
    <w:basedOn w:val="Normal"/>
    <w:next w:val="Normal"/>
    <w:link w:val="Titre9C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33D0D"/>
    <w:rPr>
      <w:rFonts w:asciiTheme="majorHAnsi" w:eastAsiaTheme="majorEastAsia" w:hAnsiTheme="majorHAnsi" w:cstheme="majorBidi"/>
      <w:color w:val="007789" w:themeColor="accent1" w:themeShade="BF"/>
      <w:sz w:val="32"/>
    </w:rPr>
  </w:style>
  <w:style w:type="character" w:customStyle="1" w:styleId="Titre2Car">
    <w:name w:val="Titre 2 Car"/>
    <w:basedOn w:val="Policepardfaut"/>
    <w:link w:val="Titre2"/>
    <w:uiPriority w:val="9"/>
    <w:rsid w:val="00333D0D"/>
    <w:rPr>
      <w:rFonts w:asciiTheme="majorHAnsi" w:eastAsiaTheme="majorEastAsia" w:hAnsiTheme="majorHAnsi" w:cstheme="majorBidi"/>
      <w:caps/>
      <w:color w:val="007789" w:themeColor="accent1" w:themeShade="BF"/>
      <w:sz w:val="24"/>
    </w:rPr>
  </w:style>
  <w:style w:type="paragraph" w:customStyle="1" w:styleId="Coordonnes">
    <w:name w:val="Coordonnées"/>
    <w:basedOn w:val="Normal"/>
    <w:uiPriority w:val="4"/>
    <w:qFormat/>
    <w:rsid w:val="00C6554A"/>
    <w:pPr>
      <w:spacing w:before="0" w:after="0"/>
      <w:jc w:val="center"/>
    </w:pPr>
  </w:style>
  <w:style w:type="paragraph" w:styleId="Listepuces">
    <w:name w:val="List Bullet"/>
    <w:basedOn w:val="Normal"/>
    <w:uiPriority w:val="10"/>
    <w:unhideWhenUsed/>
    <w:qFormat/>
    <w:rsid w:val="00C6554A"/>
    <w:pPr>
      <w:numPr>
        <w:numId w:val="4"/>
      </w:numPr>
    </w:pPr>
  </w:style>
  <w:style w:type="paragraph" w:styleId="Titre">
    <w:name w:val="Title"/>
    <w:basedOn w:val="Normal"/>
    <w:link w:val="TitreCar"/>
    <w:uiPriority w:val="2"/>
    <w:unhideWhenUsed/>
    <w:qFormat/>
    <w:rsid w:val="00410978"/>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reCar">
    <w:name w:val="Titre Car"/>
    <w:basedOn w:val="Policepardfaut"/>
    <w:link w:val="Titre"/>
    <w:uiPriority w:val="2"/>
    <w:rsid w:val="00410978"/>
    <w:rPr>
      <w:rFonts w:asciiTheme="majorHAnsi" w:eastAsiaTheme="majorEastAsia" w:hAnsiTheme="majorHAnsi" w:cstheme="majorBidi"/>
      <w:color w:val="007789" w:themeColor="accent1" w:themeShade="BF"/>
      <w:kern w:val="28"/>
      <w:sz w:val="60"/>
    </w:rPr>
  </w:style>
  <w:style w:type="paragraph" w:styleId="Sous-titre">
    <w:name w:val="Subtitle"/>
    <w:basedOn w:val="Normal"/>
    <w:link w:val="Sous-titreC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ous-titreCar">
    <w:name w:val="Sous-titre Car"/>
    <w:basedOn w:val="Policepardfaut"/>
    <w:link w:val="Sous-titre"/>
    <w:uiPriority w:val="3"/>
    <w:rsid w:val="00333D0D"/>
    <w:rPr>
      <w:rFonts w:asciiTheme="majorHAnsi" w:eastAsiaTheme="majorEastAsia" w:hAnsiTheme="majorHAnsi" w:cstheme="majorBidi"/>
      <w:caps/>
      <w:sz w:val="26"/>
    </w:rPr>
  </w:style>
  <w:style w:type="paragraph" w:styleId="Pieddepage">
    <w:name w:val="footer"/>
    <w:basedOn w:val="Normal"/>
    <w:link w:val="PieddepageCar"/>
    <w:uiPriority w:val="99"/>
    <w:unhideWhenUsed/>
    <w:rsid w:val="00C6554A"/>
    <w:pPr>
      <w:spacing w:before="0" w:after="0" w:line="240" w:lineRule="auto"/>
      <w:jc w:val="right"/>
    </w:pPr>
    <w:rPr>
      <w:caps/>
    </w:rPr>
  </w:style>
  <w:style w:type="character" w:customStyle="1" w:styleId="PieddepageCar">
    <w:name w:val="Pied de page Car"/>
    <w:basedOn w:val="Policepardfaut"/>
    <w:link w:val="Pieddepage"/>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En-tte">
    <w:name w:val="header"/>
    <w:basedOn w:val="Normal"/>
    <w:link w:val="En-tteCar"/>
    <w:uiPriority w:val="99"/>
    <w:unhideWhenUsed/>
    <w:rsid w:val="00C6554A"/>
    <w:pPr>
      <w:spacing w:before="0" w:after="0" w:line="240" w:lineRule="auto"/>
    </w:pPr>
  </w:style>
  <w:style w:type="character" w:customStyle="1" w:styleId="En-tteCar">
    <w:name w:val="En-tête Car"/>
    <w:basedOn w:val="Policepardfaut"/>
    <w:link w:val="En-tte"/>
    <w:uiPriority w:val="99"/>
    <w:rsid w:val="00C6554A"/>
    <w:rPr>
      <w:color w:val="595959" w:themeColor="text1" w:themeTint="A6"/>
      <w:sz w:val="20"/>
      <w:szCs w:val="20"/>
      <w:lang w:eastAsia="ja-JP"/>
    </w:rPr>
  </w:style>
  <w:style w:type="paragraph" w:styleId="Listenumros">
    <w:name w:val="List Number"/>
    <w:basedOn w:val="Normal"/>
    <w:uiPriority w:val="11"/>
    <w:unhideWhenUsed/>
    <w:qFormat/>
    <w:rsid w:val="00C6554A"/>
    <w:pPr>
      <w:numPr>
        <w:numId w:val="3"/>
      </w:numPr>
      <w:contextualSpacing/>
    </w:pPr>
  </w:style>
  <w:style w:type="character" w:customStyle="1" w:styleId="Titre3Car">
    <w:name w:val="Titre 3 Car"/>
    <w:basedOn w:val="Policepardfaut"/>
    <w:link w:val="Titre3"/>
    <w:uiPriority w:val="9"/>
    <w:rsid w:val="00C6554A"/>
    <w:rPr>
      <w:rFonts w:asciiTheme="majorHAnsi" w:eastAsiaTheme="majorEastAsia" w:hAnsiTheme="majorHAnsi" w:cstheme="majorBidi"/>
      <w:color w:val="004F5B" w:themeColor="accent1" w:themeShade="7F"/>
      <w:sz w:val="24"/>
      <w:szCs w:val="24"/>
    </w:rPr>
  </w:style>
  <w:style w:type="character" w:customStyle="1" w:styleId="Titre8Car">
    <w:name w:val="Titre 8 Car"/>
    <w:basedOn w:val="Policepardfaut"/>
    <w:link w:val="Titre8"/>
    <w:uiPriority w:val="9"/>
    <w:semiHidden/>
    <w:rsid w:val="00C6554A"/>
    <w:rPr>
      <w:rFonts w:asciiTheme="majorHAnsi" w:eastAsiaTheme="majorEastAsia" w:hAnsiTheme="majorHAnsi" w:cstheme="majorBidi"/>
      <w:color w:val="272727" w:themeColor="text1" w:themeTint="D8"/>
      <w:szCs w:val="21"/>
    </w:rPr>
  </w:style>
  <w:style w:type="character" w:customStyle="1" w:styleId="Titre9Car">
    <w:name w:val="Titre 9 Car"/>
    <w:basedOn w:val="Policepardfaut"/>
    <w:link w:val="Titre9"/>
    <w:uiPriority w:val="9"/>
    <w:semiHidden/>
    <w:rsid w:val="00C6554A"/>
    <w:rPr>
      <w:rFonts w:asciiTheme="majorHAnsi" w:eastAsiaTheme="majorEastAsia" w:hAnsiTheme="majorHAnsi" w:cstheme="majorBidi"/>
      <w:i/>
      <w:iCs/>
      <w:color w:val="272727" w:themeColor="text1" w:themeTint="D8"/>
      <w:szCs w:val="21"/>
    </w:rPr>
  </w:style>
  <w:style w:type="character" w:styleId="Emphaseintense">
    <w:name w:val="Intense Emphasis"/>
    <w:basedOn w:val="Policepardfaut"/>
    <w:uiPriority w:val="21"/>
    <w:semiHidden/>
    <w:unhideWhenUsed/>
    <w:qFormat/>
    <w:rsid w:val="00C6554A"/>
    <w:rPr>
      <w:i/>
      <w:iCs/>
      <w:color w:val="007789" w:themeColor="accent1" w:themeShade="BF"/>
    </w:rPr>
  </w:style>
  <w:style w:type="paragraph" w:styleId="Citationintense">
    <w:name w:val="Intense Quote"/>
    <w:basedOn w:val="Normal"/>
    <w:next w:val="Normal"/>
    <w:link w:val="CitationintenseC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CitationintenseCar">
    <w:name w:val="Citation intense Car"/>
    <w:basedOn w:val="Policepardfaut"/>
    <w:link w:val="Citationintense"/>
    <w:uiPriority w:val="30"/>
    <w:semiHidden/>
    <w:rsid w:val="00C6554A"/>
    <w:rPr>
      <w:i/>
      <w:iCs/>
      <w:color w:val="007789" w:themeColor="accent1" w:themeShade="BF"/>
    </w:rPr>
  </w:style>
  <w:style w:type="character" w:styleId="Rfrenceintense">
    <w:name w:val="Intense Reference"/>
    <w:basedOn w:val="Policepardfaut"/>
    <w:uiPriority w:val="32"/>
    <w:semiHidden/>
    <w:unhideWhenUsed/>
    <w:qFormat/>
    <w:rsid w:val="00C6554A"/>
    <w:rPr>
      <w:b/>
      <w:bCs/>
      <w:caps w:val="0"/>
      <w:smallCaps/>
      <w:color w:val="007789" w:themeColor="accent1" w:themeShade="BF"/>
      <w:spacing w:val="5"/>
    </w:rPr>
  </w:style>
  <w:style w:type="paragraph" w:styleId="Lgende">
    <w:name w:val="caption"/>
    <w:basedOn w:val="Normal"/>
    <w:next w:val="Normal"/>
    <w:uiPriority w:val="35"/>
    <w:unhideWhenUsed/>
    <w:qFormat/>
    <w:rsid w:val="00151B72"/>
    <w:pPr>
      <w:spacing w:before="0" w:line="240" w:lineRule="auto"/>
      <w:jc w:val="left"/>
    </w:pPr>
    <w:rPr>
      <w:i/>
      <w:iCs/>
      <w:color w:val="4E5B6F" w:themeColor="text2"/>
      <w:szCs w:val="18"/>
    </w:rPr>
  </w:style>
  <w:style w:type="paragraph" w:styleId="Textedebulles">
    <w:name w:val="Balloon Text"/>
    <w:basedOn w:val="Normal"/>
    <w:link w:val="TextedebullesCar"/>
    <w:uiPriority w:val="99"/>
    <w:semiHidden/>
    <w:unhideWhenUsed/>
    <w:rsid w:val="00C6554A"/>
    <w:pPr>
      <w:spacing w:before="0" w:after="0" w:line="240" w:lineRule="auto"/>
    </w:pPr>
    <w:rPr>
      <w:rFonts w:ascii="Segoe UI" w:hAnsi="Segoe UI" w:cs="Segoe UI"/>
      <w:szCs w:val="18"/>
    </w:rPr>
  </w:style>
  <w:style w:type="character" w:customStyle="1" w:styleId="TextedebullesCar">
    <w:name w:val="Texte de bulles Car"/>
    <w:basedOn w:val="Policepardfaut"/>
    <w:link w:val="Textedebulles"/>
    <w:uiPriority w:val="99"/>
    <w:semiHidden/>
    <w:rsid w:val="00C6554A"/>
    <w:rPr>
      <w:rFonts w:ascii="Segoe UI" w:hAnsi="Segoe UI" w:cs="Segoe UI"/>
      <w:szCs w:val="18"/>
    </w:rPr>
  </w:style>
  <w:style w:type="paragraph" w:styleId="Normalcentr">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Corpsdetexte3">
    <w:name w:val="Body Text 3"/>
    <w:basedOn w:val="Normal"/>
    <w:link w:val="Corpsdetexte3Car"/>
    <w:uiPriority w:val="99"/>
    <w:semiHidden/>
    <w:unhideWhenUsed/>
    <w:rsid w:val="00C6554A"/>
    <w:pPr>
      <w:spacing w:after="120"/>
    </w:pPr>
    <w:rPr>
      <w:szCs w:val="16"/>
    </w:rPr>
  </w:style>
  <w:style w:type="character" w:customStyle="1" w:styleId="Corpsdetexte3Car">
    <w:name w:val="Corps de texte 3 Car"/>
    <w:basedOn w:val="Policepardfaut"/>
    <w:link w:val="Corpsdetexte3"/>
    <w:uiPriority w:val="99"/>
    <w:semiHidden/>
    <w:rsid w:val="00C6554A"/>
    <w:rPr>
      <w:szCs w:val="16"/>
    </w:rPr>
  </w:style>
  <w:style w:type="paragraph" w:styleId="Retraitcorpsdetexte3">
    <w:name w:val="Body Text Indent 3"/>
    <w:basedOn w:val="Normal"/>
    <w:link w:val="Retraitcorpsdetexte3Car"/>
    <w:uiPriority w:val="99"/>
    <w:semiHidden/>
    <w:unhideWhenUsed/>
    <w:rsid w:val="00C6554A"/>
    <w:pPr>
      <w:spacing w:after="120"/>
      <w:ind w:left="360"/>
    </w:pPr>
    <w:rPr>
      <w:szCs w:val="16"/>
    </w:rPr>
  </w:style>
  <w:style w:type="character" w:customStyle="1" w:styleId="Retraitcorpsdetexte3Car">
    <w:name w:val="Retrait corps de texte 3 Car"/>
    <w:basedOn w:val="Policepardfaut"/>
    <w:link w:val="Retraitcorpsdetexte3"/>
    <w:uiPriority w:val="99"/>
    <w:semiHidden/>
    <w:rsid w:val="00C6554A"/>
    <w:rPr>
      <w:szCs w:val="16"/>
    </w:rPr>
  </w:style>
  <w:style w:type="character" w:styleId="Marquedecommentaire">
    <w:name w:val="annotation reference"/>
    <w:basedOn w:val="Policepardfaut"/>
    <w:uiPriority w:val="99"/>
    <w:semiHidden/>
    <w:unhideWhenUsed/>
    <w:rsid w:val="00C6554A"/>
    <w:rPr>
      <w:sz w:val="22"/>
      <w:szCs w:val="16"/>
    </w:rPr>
  </w:style>
  <w:style w:type="paragraph" w:styleId="Commentaire">
    <w:name w:val="annotation text"/>
    <w:basedOn w:val="Normal"/>
    <w:link w:val="CommentaireCar"/>
    <w:uiPriority w:val="99"/>
    <w:semiHidden/>
    <w:unhideWhenUsed/>
    <w:rsid w:val="00C6554A"/>
    <w:pPr>
      <w:spacing w:line="240" w:lineRule="auto"/>
    </w:pPr>
    <w:rPr>
      <w:szCs w:val="20"/>
    </w:rPr>
  </w:style>
  <w:style w:type="character" w:customStyle="1" w:styleId="CommentaireCar">
    <w:name w:val="Commentaire Car"/>
    <w:basedOn w:val="Policepardfaut"/>
    <w:link w:val="Commentaire"/>
    <w:uiPriority w:val="99"/>
    <w:semiHidden/>
    <w:rsid w:val="00C6554A"/>
    <w:rPr>
      <w:szCs w:val="20"/>
    </w:rPr>
  </w:style>
  <w:style w:type="paragraph" w:styleId="Objetducommentaire">
    <w:name w:val="annotation subject"/>
    <w:basedOn w:val="Commentaire"/>
    <w:next w:val="Commentaire"/>
    <w:link w:val="ObjetducommentaireCar"/>
    <w:uiPriority w:val="99"/>
    <w:semiHidden/>
    <w:unhideWhenUsed/>
    <w:rsid w:val="00C6554A"/>
    <w:rPr>
      <w:b/>
      <w:bCs/>
    </w:rPr>
  </w:style>
  <w:style w:type="character" w:customStyle="1" w:styleId="ObjetducommentaireCar">
    <w:name w:val="Objet du commentaire Car"/>
    <w:basedOn w:val="CommentaireCar"/>
    <w:link w:val="Objetducommentaire"/>
    <w:uiPriority w:val="99"/>
    <w:semiHidden/>
    <w:rsid w:val="00C6554A"/>
    <w:rPr>
      <w:b/>
      <w:bCs/>
      <w:szCs w:val="20"/>
    </w:rPr>
  </w:style>
  <w:style w:type="paragraph" w:styleId="Explorateurdedocuments">
    <w:name w:val="Document Map"/>
    <w:basedOn w:val="Normal"/>
    <w:link w:val="ExplorateurdedocumentsCar"/>
    <w:uiPriority w:val="99"/>
    <w:semiHidden/>
    <w:unhideWhenUsed/>
    <w:rsid w:val="00C6554A"/>
    <w:pPr>
      <w:spacing w:before="0" w:after="0" w:line="240" w:lineRule="auto"/>
    </w:pPr>
    <w:rPr>
      <w:rFonts w:ascii="Segoe UI" w:hAnsi="Segoe UI" w:cs="Segoe UI"/>
      <w:szCs w:val="16"/>
    </w:rPr>
  </w:style>
  <w:style w:type="character" w:customStyle="1" w:styleId="ExplorateurdedocumentsCar">
    <w:name w:val="Explorateur de documents Car"/>
    <w:basedOn w:val="Policepardfaut"/>
    <w:link w:val="Explorateurdedocuments"/>
    <w:uiPriority w:val="99"/>
    <w:semiHidden/>
    <w:rsid w:val="00C6554A"/>
    <w:rPr>
      <w:rFonts w:ascii="Segoe UI" w:hAnsi="Segoe UI" w:cs="Segoe UI"/>
      <w:szCs w:val="16"/>
    </w:rPr>
  </w:style>
  <w:style w:type="paragraph" w:styleId="Notedefin">
    <w:name w:val="endnote text"/>
    <w:basedOn w:val="Normal"/>
    <w:link w:val="NotedefinCar"/>
    <w:uiPriority w:val="99"/>
    <w:semiHidden/>
    <w:unhideWhenUsed/>
    <w:rsid w:val="00C6554A"/>
    <w:pPr>
      <w:spacing w:before="0" w:after="0" w:line="240" w:lineRule="auto"/>
    </w:pPr>
    <w:rPr>
      <w:szCs w:val="20"/>
    </w:rPr>
  </w:style>
  <w:style w:type="character" w:customStyle="1" w:styleId="NotedefinCar">
    <w:name w:val="Note de fin Car"/>
    <w:basedOn w:val="Policepardfaut"/>
    <w:link w:val="Notedefin"/>
    <w:uiPriority w:val="99"/>
    <w:semiHidden/>
    <w:rsid w:val="00C6554A"/>
    <w:rPr>
      <w:szCs w:val="20"/>
    </w:rPr>
  </w:style>
  <w:style w:type="paragraph" w:styleId="Adresseexpditeur">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Lienhypertextesuivivisit">
    <w:name w:val="FollowedHyperlink"/>
    <w:basedOn w:val="Policepardfaut"/>
    <w:uiPriority w:val="99"/>
    <w:semiHidden/>
    <w:unhideWhenUsed/>
    <w:rsid w:val="00C6554A"/>
    <w:rPr>
      <w:color w:val="007789" w:themeColor="accent1" w:themeShade="BF"/>
      <w:u w:val="single"/>
    </w:rPr>
  </w:style>
  <w:style w:type="paragraph" w:styleId="Notedebasdepage">
    <w:name w:val="footnote text"/>
    <w:basedOn w:val="Normal"/>
    <w:link w:val="NotedebasdepageCar"/>
    <w:uiPriority w:val="99"/>
    <w:unhideWhenUsed/>
    <w:rsid w:val="00C6554A"/>
    <w:pPr>
      <w:spacing w:before="0" w:after="0" w:line="240" w:lineRule="auto"/>
    </w:pPr>
    <w:rPr>
      <w:szCs w:val="20"/>
    </w:rPr>
  </w:style>
  <w:style w:type="character" w:customStyle="1" w:styleId="NotedebasdepageCar">
    <w:name w:val="Note de bas de page Car"/>
    <w:basedOn w:val="Policepardfaut"/>
    <w:link w:val="Notedebasdepage"/>
    <w:uiPriority w:val="99"/>
    <w:rsid w:val="00C6554A"/>
    <w:rPr>
      <w:szCs w:val="20"/>
    </w:rPr>
  </w:style>
  <w:style w:type="character" w:styleId="CodeHTML">
    <w:name w:val="HTML Code"/>
    <w:basedOn w:val="Policepardfaut"/>
    <w:uiPriority w:val="99"/>
    <w:semiHidden/>
    <w:unhideWhenUsed/>
    <w:rsid w:val="00C6554A"/>
    <w:rPr>
      <w:rFonts w:ascii="Consolas" w:hAnsi="Consolas"/>
      <w:sz w:val="22"/>
      <w:szCs w:val="20"/>
    </w:rPr>
  </w:style>
  <w:style w:type="character" w:styleId="ClavierHTML">
    <w:name w:val="HTML Keyboard"/>
    <w:basedOn w:val="Policepardfaut"/>
    <w:uiPriority w:val="99"/>
    <w:semiHidden/>
    <w:unhideWhenUsed/>
    <w:rsid w:val="00C6554A"/>
    <w:rPr>
      <w:rFonts w:ascii="Consolas" w:hAnsi="Consolas"/>
      <w:sz w:val="22"/>
      <w:szCs w:val="20"/>
    </w:rPr>
  </w:style>
  <w:style w:type="paragraph" w:styleId="PrformatHTML">
    <w:name w:val="HTML Preformatted"/>
    <w:basedOn w:val="Normal"/>
    <w:link w:val="PrformatHTMLCar"/>
    <w:uiPriority w:val="99"/>
    <w:semiHidden/>
    <w:unhideWhenUsed/>
    <w:rsid w:val="00C6554A"/>
    <w:pPr>
      <w:spacing w:before="0" w:after="0" w:line="240" w:lineRule="auto"/>
    </w:pPr>
    <w:rPr>
      <w:rFonts w:ascii="Consolas" w:hAnsi="Consolas"/>
      <w:szCs w:val="20"/>
    </w:rPr>
  </w:style>
  <w:style w:type="character" w:customStyle="1" w:styleId="PrformatHTMLCar">
    <w:name w:val="Préformaté HTML Car"/>
    <w:basedOn w:val="Policepardfaut"/>
    <w:link w:val="PrformatHTML"/>
    <w:uiPriority w:val="99"/>
    <w:semiHidden/>
    <w:rsid w:val="00C6554A"/>
    <w:rPr>
      <w:rFonts w:ascii="Consolas" w:hAnsi="Consolas"/>
      <w:szCs w:val="20"/>
    </w:rPr>
  </w:style>
  <w:style w:type="character" w:styleId="MachinecrireHTML">
    <w:name w:val="HTML Typewriter"/>
    <w:basedOn w:val="Policepardfaut"/>
    <w:uiPriority w:val="99"/>
    <w:semiHidden/>
    <w:unhideWhenUsed/>
    <w:rsid w:val="00C6554A"/>
    <w:rPr>
      <w:rFonts w:ascii="Consolas" w:hAnsi="Consolas"/>
      <w:sz w:val="22"/>
      <w:szCs w:val="20"/>
    </w:rPr>
  </w:style>
  <w:style w:type="character" w:styleId="Lienhypertexte">
    <w:name w:val="Hyperlink"/>
    <w:basedOn w:val="Policepardfaut"/>
    <w:uiPriority w:val="99"/>
    <w:unhideWhenUsed/>
    <w:rsid w:val="00C6554A"/>
    <w:rPr>
      <w:color w:val="835D00" w:themeColor="accent3" w:themeShade="80"/>
      <w:u w:val="single"/>
    </w:rPr>
  </w:style>
  <w:style w:type="paragraph" w:styleId="Textedemacro">
    <w:name w:val="macro"/>
    <w:link w:val="TextedemacroC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edemacroCar">
    <w:name w:val="Texte de macro Car"/>
    <w:basedOn w:val="Policepardfaut"/>
    <w:link w:val="Textedemacro"/>
    <w:uiPriority w:val="99"/>
    <w:semiHidden/>
    <w:rsid w:val="00C6554A"/>
    <w:rPr>
      <w:rFonts w:ascii="Consolas" w:hAnsi="Consolas"/>
      <w:szCs w:val="20"/>
    </w:rPr>
  </w:style>
  <w:style w:type="character" w:styleId="Textedelespacerserv">
    <w:name w:val="Placeholder Text"/>
    <w:basedOn w:val="Policepardfaut"/>
    <w:uiPriority w:val="99"/>
    <w:semiHidden/>
    <w:rsid w:val="00C6554A"/>
    <w:rPr>
      <w:color w:val="595959" w:themeColor="text1" w:themeTint="A6"/>
    </w:rPr>
  </w:style>
  <w:style w:type="paragraph" w:styleId="Textebrut">
    <w:name w:val="Plain Text"/>
    <w:basedOn w:val="Normal"/>
    <w:link w:val="TextebrutCar"/>
    <w:uiPriority w:val="99"/>
    <w:semiHidden/>
    <w:unhideWhenUsed/>
    <w:rsid w:val="00C6554A"/>
    <w:pPr>
      <w:spacing w:before="0" w:after="0" w:line="240" w:lineRule="auto"/>
    </w:pPr>
    <w:rPr>
      <w:rFonts w:ascii="Consolas" w:hAnsi="Consolas"/>
      <w:szCs w:val="21"/>
    </w:rPr>
  </w:style>
  <w:style w:type="character" w:customStyle="1" w:styleId="TextebrutCar">
    <w:name w:val="Texte brut Car"/>
    <w:basedOn w:val="Policepardfaut"/>
    <w:link w:val="Textebrut"/>
    <w:uiPriority w:val="99"/>
    <w:semiHidden/>
    <w:rsid w:val="00C6554A"/>
    <w:rPr>
      <w:rFonts w:ascii="Consolas" w:hAnsi="Consolas"/>
      <w:szCs w:val="21"/>
    </w:rPr>
  </w:style>
  <w:style w:type="character" w:customStyle="1" w:styleId="Titre7Car">
    <w:name w:val="Titre 7 Car"/>
    <w:basedOn w:val="Policepardfaut"/>
    <w:link w:val="Titre7"/>
    <w:uiPriority w:val="9"/>
    <w:semiHidden/>
    <w:rsid w:val="002554CD"/>
    <w:rPr>
      <w:rFonts w:asciiTheme="majorHAnsi" w:eastAsiaTheme="majorEastAsia" w:hAnsiTheme="majorHAnsi" w:cstheme="majorBidi"/>
      <w:i/>
      <w:iCs/>
      <w:color w:val="004F5B" w:themeColor="accent1" w:themeShade="7F"/>
    </w:rPr>
  </w:style>
  <w:style w:type="character" w:customStyle="1" w:styleId="Titre6Car">
    <w:name w:val="Titre 6 Car"/>
    <w:basedOn w:val="Policepardfaut"/>
    <w:link w:val="Titre6"/>
    <w:uiPriority w:val="9"/>
    <w:semiHidden/>
    <w:rsid w:val="002554CD"/>
    <w:rPr>
      <w:rFonts w:asciiTheme="majorHAnsi" w:eastAsiaTheme="majorEastAsia" w:hAnsiTheme="majorHAnsi" w:cstheme="majorBidi"/>
      <w:color w:val="004F5B" w:themeColor="accent1" w:themeShade="7F"/>
    </w:rPr>
  </w:style>
  <w:style w:type="paragraph" w:styleId="En-ttedetabledesmatires">
    <w:name w:val="TOC Heading"/>
    <w:basedOn w:val="Titre1"/>
    <w:next w:val="Normal"/>
    <w:uiPriority w:val="39"/>
    <w:unhideWhenUsed/>
    <w:qFormat/>
    <w:rsid w:val="0030730B"/>
    <w:pPr>
      <w:spacing w:before="240" w:after="0" w:line="259" w:lineRule="auto"/>
      <w:contextualSpacing w:val="0"/>
      <w:outlineLvl w:val="9"/>
    </w:pPr>
    <w:rPr>
      <w:szCs w:val="32"/>
      <w:lang w:eastAsia="fr-FR"/>
    </w:rPr>
  </w:style>
  <w:style w:type="paragraph" w:styleId="TM1">
    <w:name w:val="toc 1"/>
    <w:basedOn w:val="Normal"/>
    <w:next w:val="Normal"/>
    <w:autoRedefine/>
    <w:uiPriority w:val="39"/>
    <w:unhideWhenUsed/>
    <w:rsid w:val="0030730B"/>
    <w:pPr>
      <w:spacing w:after="100"/>
    </w:pPr>
  </w:style>
  <w:style w:type="paragraph" w:styleId="TM2">
    <w:name w:val="toc 2"/>
    <w:basedOn w:val="Normal"/>
    <w:next w:val="Normal"/>
    <w:autoRedefine/>
    <w:uiPriority w:val="39"/>
    <w:unhideWhenUsed/>
    <w:rsid w:val="0030730B"/>
    <w:pPr>
      <w:spacing w:after="100"/>
      <w:ind w:left="220"/>
    </w:pPr>
  </w:style>
  <w:style w:type="paragraph" w:styleId="TM3">
    <w:name w:val="toc 3"/>
    <w:basedOn w:val="Normal"/>
    <w:next w:val="Normal"/>
    <w:autoRedefine/>
    <w:uiPriority w:val="39"/>
    <w:unhideWhenUsed/>
    <w:rsid w:val="005C66CB"/>
    <w:pPr>
      <w:spacing w:after="100"/>
      <w:ind w:left="440"/>
    </w:pPr>
  </w:style>
  <w:style w:type="paragraph" w:styleId="Paragraphedeliste">
    <w:name w:val="List Paragraph"/>
    <w:basedOn w:val="Normal"/>
    <w:uiPriority w:val="34"/>
    <w:unhideWhenUsed/>
    <w:qFormat/>
    <w:rsid w:val="009A0445"/>
    <w:pPr>
      <w:ind w:left="720"/>
      <w:contextualSpacing/>
    </w:pPr>
  </w:style>
  <w:style w:type="character" w:styleId="Appeldenotedefin">
    <w:name w:val="endnote reference"/>
    <w:basedOn w:val="Policepardfaut"/>
    <w:uiPriority w:val="99"/>
    <w:semiHidden/>
    <w:unhideWhenUsed/>
    <w:rsid w:val="00A55CB0"/>
    <w:rPr>
      <w:vertAlign w:val="superscript"/>
    </w:rPr>
  </w:style>
  <w:style w:type="character" w:styleId="Appelnotedebasdep">
    <w:name w:val="footnote reference"/>
    <w:basedOn w:val="Policepardfaut"/>
    <w:uiPriority w:val="99"/>
    <w:semiHidden/>
    <w:unhideWhenUsed/>
    <w:rsid w:val="00A55CB0"/>
    <w:rPr>
      <w:vertAlign w:val="superscript"/>
    </w:rPr>
  </w:style>
  <w:style w:type="character" w:customStyle="1" w:styleId="Mentionnonrsolue1">
    <w:name w:val="Mention non résolue1"/>
    <w:basedOn w:val="Policepardfaut"/>
    <w:uiPriority w:val="99"/>
    <w:semiHidden/>
    <w:unhideWhenUsed/>
    <w:rsid w:val="00A55CB0"/>
    <w:rPr>
      <w:color w:val="808080"/>
      <w:shd w:val="clear" w:color="auto" w:fill="E6E6E6"/>
    </w:rPr>
  </w:style>
  <w:style w:type="character" w:styleId="Mentionnonrsolue">
    <w:name w:val="Unresolved Mention"/>
    <w:basedOn w:val="Policepardfaut"/>
    <w:uiPriority w:val="99"/>
    <w:semiHidden/>
    <w:unhideWhenUsed/>
    <w:rsid w:val="00E94E6E"/>
    <w:rPr>
      <w:color w:val="808080"/>
      <w:shd w:val="clear" w:color="auto" w:fill="E6E6E6"/>
    </w:rPr>
  </w:style>
  <w:style w:type="character" w:customStyle="1" w:styleId="Titre4Car">
    <w:name w:val="Titre 4 Car"/>
    <w:basedOn w:val="Policepardfaut"/>
    <w:link w:val="Titre4"/>
    <w:uiPriority w:val="9"/>
    <w:rsid w:val="003C015A"/>
    <w:rPr>
      <w:rFonts w:asciiTheme="majorHAnsi" w:eastAsiaTheme="majorEastAsia" w:hAnsiTheme="majorHAnsi" w:cstheme="majorBidi"/>
      <w:i/>
      <w:iCs/>
      <w:color w:val="007789"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539528">
      <w:bodyDiv w:val="1"/>
      <w:marLeft w:val="0"/>
      <w:marRight w:val="0"/>
      <w:marTop w:val="0"/>
      <w:marBottom w:val="0"/>
      <w:divBdr>
        <w:top w:val="none" w:sz="0" w:space="0" w:color="auto"/>
        <w:left w:val="none" w:sz="0" w:space="0" w:color="auto"/>
        <w:bottom w:val="none" w:sz="0" w:space="0" w:color="auto"/>
        <w:right w:val="none" w:sz="0" w:space="0" w:color="auto"/>
      </w:divBdr>
    </w:div>
    <w:div w:id="1538620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i-learning-dev.viseolab.com/"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eg"/><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youtube.com/watch?v=NfdZFi-Tqrs&amp;t=2s" TargetMode="Externa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jpg"/><Relationship Id="rId66"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jpg"/><Relationship Id="rId10" Type="http://schemas.openxmlformats.org/officeDocument/2006/relationships/hyperlink" Target="http://www.viseo.com/sites/default/files/historique_du_groupe_fr_0.jpg"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jp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www.viseo.com/fr"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jpg"/><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png"/></Relationships>
</file>

<file path=word/_rels/footnotes.xml.rels><?xml version="1.0" encoding="UTF-8" standalone="yes"?>
<Relationships xmlns="http://schemas.openxmlformats.org/package/2006/relationships"><Relationship Id="rId8" Type="http://schemas.openxmlformats.org/officeDocument/2006/relationships/hyperlink" Target="http://www.agiliste.fr/introduction-methodes-agiles/" TargetMode="External"/><Relationship Id="rId3" Type="http://schemas.openxmlformats.org/officeDocument/2006/relationships/hyperlink" Target="https://www.gymglish.com/fr/" TargetMode="External"/><Relationship Id="rId7" Type="http://schemas.openxmlformats.org/officeDocument/2006/relationships/hyperlink" Target="https://www.codingame.com/work/fr/solutions/tests-de-programmation" TargetMode="External"/><Relationship Id="rId2" Type="http://schemas.openxmlformats.org/officeDocument/2006/relationships/hyperlink" Target="http://www.surgeonsim.com/surgeon-simulator-er/" TargetMode="External"/><Relationship Id="rId1" Type="http://schemas.openxmlformats.org/officeDocument/2006/relationships/hyperlink" Target="https://developer.mozilla.org/en-US/docs/Web/API/Document_Object_Model" TargetMode="External"/><Relationship Id="rId6" Type="http://schemas.openxmlformats.org/officeDocument/2006/relationships/hyperlink" Target="https://www.codingame.com/start" TargetMode="External"/><Relationship Id="rId5" Type="http://schemas.openxmlformats.org/officeDocument/2006/relationships/hyperlink" Target="http://www.serious-game.fr/marche-serious-games-continue-bonne-croissance-2017/" TargetMode="External"/><Relationship Id="rId10" Type="http://schemas.openxmlformats.org/officeDocument/2006/relationships/hyperlink" Target="http://annuaire.action-sociale.org/etablissements/adultes-handicapes/etablissement-et-service-d-aide-par-le-travail--e-s-a-t---246.html" TargetMode="External"/><Relationship Id="rId4" Type="http://schemas.openxmlformats.org/officeDocument/2006/relationships/hyperlink" Target="https://www.seriousfactory.com/blog/seriousfactory-participe-atelier-gamification-tourisme-31-janvier/" TargetMode="External"/><Relationship Id="rId9" Type="http://schemas.openxmlformats.org/officeDocument/2006/relationships/hyperlink" Target="http://www.certivea.fr/offres/certification-nf-hqe-batiments-tertiaires-neuf-ou-renovation"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ma3622\AppData\Roaming\Microsoft\Templates\Rapport%20d&#8217;&#233;tudiant%20avec%20photo%20en%20page%20de%20garde.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http</b:Tag>
    <b:SourceType>InternetSite</b:SourceType>
    <b:Guid>{096B6EFB-3371-4741-BE76-2A383ADC8B66}</b:Guid>
    <b:InternetSiteTitle>Certivea</b:InternetSiteTitle>
    <b:URL>http://www.certivea.fr/offres/certification-nf-hqe-batiments-tertiaires-neuf-ou-renovation</b:URL>
    <b:RefOrder>1</b:RefOrder>
  </b:Source>
</b:Sources>
</file>

<file path=customXml/itemProps1.xml><?xml version="1.0" encoding="utf-8"?>
<ds:datastoreItem xmlns:ds="http://schemas.openxmlformats.org/officeDocument/2006/customXml" ds:itemID="{89633E9C-C77A-4F5B-9D3A-5CD7C215AD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d’étudiant avec photo en page de garde</Template>
  <TotalTime>1623</TotalTime>
  <Pages>1</Pages>
  <Words>11649</Words>
  <Characters>60342</Characters>
  <Application>Microsoft Office Word</Application>
  <DocSecurity>0</DocSecurity>
  <Lines>1077</Lines>
  <Paragraphs>285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71706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Ma</dc:creator>
  <cp:keywords/>
  <dc:description/>
  <cp:lastModifiedBy>David Ma</cp:lastModifiedBy>
  <cp:revision>10</cp:revision>
  <cp:lastPrinted>2017-08-17T18:51:00Z</cp:lastPrinted>
  <dcterms:created xsi:type="dcterms:W3CDTF">2017-08-18T21:14:00Z</dcterms:created>
  <dcterms:modified xsi:type="dcterms:W3CDTF">2017-08-20T00:50:00Z</dcterms:modified>
</cp:coreProperties>
</file>