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6976"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48000"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tbl>
      <w:tblPr>
        <w:tblW w:w="9696" w:type="dxa"/>
        <w:tblInd w:w="-132" w:type="dxa"/>
        <w:tblCellMar>
          <w:left w:w="70" w:type="dxa"/>
          <w:right w:w="70" w:type="dxa"/>
        </w:tblCellMar>
        <w:tblLook w:val="0000" w:firstRow="0" w:lastRow="0" w:firstColumn="0" w:lastColumn="0" w:noHBand="0" w:noVBand="0"/>
      </w:tblPr>
      <w:tblGrid>
        <w:gridCol w:w="3232"/>
        <w:gridCol w:w="3232"/>
        <w:gridCol w:w="3232"/>
      </w:tblGrid>
      <w:tr w:rsidR="00751372" w:rsidRPr="00B7329B" w:rsidTr="00446046">
        <w:trPr>
          <w:trHeight w:val="129"/>
        </w:trPr>
        <w:tc>
          <w:tcPr>
            <w:tcW w:w="3232" w:type="dxa"/>
          </w:tcPr>
          <w:p w:rsidR="00751372" w:rsidRPr="00B7329B" w:rsidRDefault="00751372" w:rsidP="00B7329B">
            <w:pPr>
              <w:pStyle w:val="Coordonnes"/>
              <w:tabs>
                <w:tab w:val="left" w:pos="4077"/>
                <w:tab w:val="right" w:pos="9072"/>
              </w:tabs>
              <w:ind w:left="127"/>
              <w:jc w:val="left"/>
              <w:rPr>
                <w:sz w:val="28"/>
                <w:lang w:bidi="fr-FR"/>
              </w:rPr>
            </w:pPr>
            <w:r w:rsidRPr="00B7329B">
              <w:rPr>
                <w:sz w:val="28"/>
                <w:lang w:bidi="fr-FR"/>
              </w:rPr>
              <w:t>Présidente de jury : Sylvie ZAGO</w:t>
            </w:r>
          </w:p>
        </w:tc>
        <w:tc>
          <w:tcPr>
            <w:tcW w:w="3232" w:type="dxa"/>
          </w:tcPr>
          <w:p w:rsidR="00751372" w:rsidRPr="00B7329B" w:rsidRDefault="00751372" w:rsidP="00B7329B">
            <w:pPr>
              <w:pStyle w:val="Coordonnes"/>
              <w:ind w:left="127"/>
              <w:jc w:val="left"/>
              <w:rPr>
                <w:sz w:val="28"/>
                <w:lang w:bidi="fr-FR"/>
              </w:rPr>
            </w:pPr>
            <w:r w:rsidRPr="00B7329B">
              <w:rPr>
                <w:sz w:val="28"/>
                <w:lang w:bidi="fr-FR"/>
              </w:rPr>
              <w:t xml:space="preserve">Maître de stage : </w:t>
            </w:r>
            <w:r w:rsidR="00B7329B">
              <w:rPr>
                <w:sz w:val="28"/>
                <w:lang w:bidi="fr-FR"/>
              </w:rPr>
              <w:br/>
            </w:r>
            <w:r w:rsidRPr="00B7329B">
              <w:rPr>
                <w:sz w:val="28"/>
                <w:lang w:bidi="fr-FR"/>
              </w:rPr>
              <w:t>Henri DARMET</w:t>
            </w:r>
          </w:p>
        </w:tc>
        <w:tc>
          <w:tcPr>
            <w:tcW w:w="3232" w:type="dxa"/>
          </w:tcPr>
          <w:p w:rsidR="00751372" w:rsidRPr="00B7329B" w:rsidRDefault="00751372" w:rsidP="00B7329B">
            <w:pPr>
              <w:pStyle w:val="Coordonnes"/>
              <w:ind w:left="127"/>
              <w:jc w:val="left"/>
              <w:rPr>
                <w:sz w:val="28"/>
                <w:lang w:bidi="fr-FR"/>
              </w:rPr>
            </w:pPr>
            <w:r w:rsidRPr="00B7329B">
              <w:rPr>
                <w:sz w:val="28"/>
                <w:lang w:bidi="fr-FR"/>
              </w:rPr>
              <w:t>Tuteur pédagogique : Marc BABIN</w:t>
            </w:r>
            <w:r w:rsidRPr="00B7329B">
              <w:rPr>
                <w:sz w:val="28"/>
                <w:lang w:val="en-GB" w:bidi="fr-FR"/>
              </w:rPr>
              <w:t xml:space="preserve"> </w:t>
            </w:r>
            <w:r w:rsidRPr="00B7329B">
              <w:rPr>
                <w:sz w:val="28"/>
                <w:lang w:val="en-GB" w:bidi="fr-FR"/>
              </w:rPr>
              <w:br w:type="page"/>
            </w:r>
          </w:p>
        </w:tc>
      </w:tr>
      <w:tr w:rsidR="00B7329B" w:rsidRPr="00446046" w:rsidTr="00446046">
        <w:trPr>
          <w:trHeight w:val="129"/>
        </w:trPr>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r>
    </w:tbl>
    <w:p w:rsidR="00446046" w:rsidRDefault="001E09FE" w:rsidP="00446046">
      <w:pPr>
        <w:pStyle w:val="pageBlanc"/>
      </w:pPr>
      <w:r w:rsidRPr="00446046">
        <w:br w:type="page"/>
      </w:r>
    </w:p>
    <w:p w:rsidR="00446046" w:rsidRDefault="00446046" w:rsidP="003E137E">
      <w:pPr>
        <w:pStyle w:val="pageBlanc"/>
      </w:pPr>
      <w:r>
        <w:lastRenderedPageBreak/>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C14F5F"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1128900" w:history="1">
            <w:r w:rsidR="00C14F5F" w:rsidRPr="00141D95">
              <w:rPr>
                <w:rStyle w:val="Lienhypertexte"/>
                <w:noProof/>
              </w:rPr>
              <w:t>Remerciements</w:t>
            </w:r>
            <w:r w:rsidR="00C14F5F">
              <w:rPr>
                <w:noProof/>
                <w:webHidden/>
              </w:rPr>
              <w:tab/>
            </w:r>
            <w:r w:rsidR="00C14F5F">
              <w:rPr>
                <w:noProof/>
                <w:webHidden/>
              </w:rPr>
              <w:fldChar w:fldCharType="begin"/>
            </w:r>
            <w:r w:rsidR="00C14F5F">
              <w:rPr>
                <w:noProof/>
                <w:webHidden/>
              </w:rPr>
              <w:instrText xml:space="preserve"> PAGEREF _Toc491128900 \h </w:instrText>
            </w:r>
            <w:r w:rsidR="00C14F5F">
              <w:rPr>
                <w:noProof/>
                <w:webHidden/>
              </w:rPr>
            </w:r>
            <w:r w:rsidR="00C14F5F">
              <w:rPr>
                <w:noProof/>
                <w:webHidden/>
              </w:rPr>
              <w:fldChar w:fldCharType="separate"/>
            </w:r>
            <w:r w:rsidR="00C14F5F">
              <w:rPr>
                <w:noProof/>
                <w:webHidden/>
              </w:rPr>
              <w:t>3</w:t>
            </w:r>
            <w:r w:rsidR="00C14F5F">
              <w:rPr>
                <w:noProof/>
                <w:webHidden/>
              </w:rPr>
              <w:fldChar w:fldCharType="end"/>
            </w:r>
          </w:hyperlink>
        </w:p>
        <w:p w:rsidR="00C14F5F" w:rsidRDefault="00C14F5F">
          <w:pPr>
            <w:pStyle w:val="TM1"/>
            <w:tabs>
              <w:tab w:val="right" w:leader="dot" w:pos="9062"/>
            </w:tabs>
            <w:rPr>
              <w:rFonts w:eastAsiaTheme="minorEastAsia"/>
              <w:noProof/>
              <w:color w:val="auto"/>
              <w:sz w:val="22"/>
              <w:lang w:eastAsia="fr-FR"/>
            </w:rPr>
          </w:pPr>
          <w:hyperlink w:anchor="_Toc491128901" w:history="1">
            <w:r w:rsidRPr="00141D95">
              <w:rPr>
                <w:rStyle w:val="Lienhypertexte"/>
                <w:noProof/>
              </w:rPr>
              <w:t>Résumé analytique</w:t>
            </w:r>
            <w:r>
              <w:rPr>
                <w:noProof/>
                <w:webHidden/>
              </w:rPr>
              <w:tab/>
            </w:r>
            <w:r>
              <w:rPr>
                <w:noProof/>
                <w:webHidden/>
              </w:rPr>
              <w:fldChar w:fldCharType="begin"/>
            </w:r>
            <w:r>
              <w:rPr>
                <w:noProof/>
                <w:webHidden/>
              </w:rPr>
              <w:instrText xml:space="preserve"> PAGEREF _Toc491128901 \h </w:instrText>
            </w:r>
            <w:r>
              <w:rPr>
                <w:noProof/>
                <w:webHidden/>
              </w:rPr>
            </w:r>
            <w:r>
              <w:rPr>
                <w:noProof/>
                <w:webHidden/>
              </w:rPr>
              <w:fldChar w:fldCharType="separate"/>
            </w:r>
            <w:r>
              <w:rPr>
                <w:noProof/>
                <w:webHidden/>
              </w:rPr>
              <w:t>4</w:t>
            </w:r>
            <w:r>
              <w:rPr>
                <w:noProof/>
                <w:webHidden/>
              </w:rPr>
              <w:fldChar w:fldCharType="end"/>
            </w:r>
          </w:hyperlink>
        </w:p>
        <w:p w:rsidR="00C14F5F" w:rsidRDefault="00C14F5F">
          <w:pPr>
            <w:pStyle w:val="TM1"/>
            <w:tabs>
              <w:tab w:val="right" w:leader="dot" w:pos="9062"/>
            </w:tabs>
            <w:rPr>
              <w:rFonts w:eastAsiaTheme="minorEastAsia"/>
              <w:noProof/>
              <w:color w:val="auto"/>
              <w:sz w:val="22"/>
              <w:lang w:eastAsia="fr-FR"/>
            </w:rPr>
          </w:pPr>
          <w:hyperlink w:anchor="_Toc491128902" w:history="1">
            <w:r w:rsidRPr="00141D95">
              <w:rPr>
                <w:rStyle w:val="Lienhypertexte"/>
                <w:noProof/>
                <w:lang w:val="en-GB"/>
              </w:rPr>
              <w:t>Executive summary</w:t>
            </w:r>
            <w:r>
              <w:rPr>
                <w:noProof/>
                <w:webHidden/>
              </w:rPr>
              <w:tab/>
            </w:r>
            <w:r>
              <w:rPr>
                <w:noProof/>
                <w:webHidden/>
              </w:rPr>
              <w:fldChar w:fldCharType="begin"/>
            </w:r>
            <w:r>
              <w:rPr>
                <w:noProof/>
                <w:webHidden/>
              </w:rPr>
              <w:instrText xml:space="preserve"> PAGEREF _Toc491128902 \h </w:instrText>
            </w:r>
            <w:r>
              <w:rPr>
                <w:noProof/>
                <w:webHidden/>
              </w:rPr>
            </w:r>
            <w:r>
              <w:rPr>
                <w:noProof/>
                <w:webHidden/>
              </w:rPr>
              <w:fldChar w:fldCharType="separate"/>
            </w:r>
            <w:r>
              <w:rPr>
                <w:noProof/>
                <w:webHidden/>
              </w:rPr>
              <w:t>5</w:t>
            </w:r>
            <w:r>
              <w:rPr>
                <w:noProof/>
                <w:webHidden/>
              </w:rPr>
              <w:fldChar w:fldCharType="end"/>
            </w:r>
          </w:hyperlink>
        </w:p>
        <w:p w:rsidR="00C14F5F" w:rsidRDefault="00C14F5F">
          <w:pPr>
            <w:pStyle w:val="TM1"/>
            <w:tabs>
              <w:tab w:val="left" w:pos="440"/>
              <w:tab w:val="right" w:leader="dot" w:pos="9062"/>
            </w:tabs>
            <w:rPr>
              <w:rFonts w:eastAsiaTheme="minorEastAsia"/>
              <w:noProof/>
              <w:color w:val="auto"/>
              <w:sz w:val="22"/>
              <w:lang w:eastAsia="fr-FR"/>
            </w:rPr>
          </w:pPr>
          <w:hyperlink w:anchor="_Toc491128903" w:history="1">
            <w:r w:rsidRPr="00141D95">
              <w:rPr>
                <w:rStyle w:val="Lienhypertexte"/>
                <w:noProof/>
              </w:rPr>
              <w:t>I.</w:t>
            </w:r>
            <w:r>
              <w:rPr>
                <w:rFonts w:eastAsiaTheme="minorEastAsia"/>
                <w:noProof/>
                <w:color w:val="auto"/>
                <w:sz w:val="22"/>
                <w:lang w:eastAsia="fr-FR"/>
              </w:rPr>
              <w:tab/>
            </w:r>
            <w:r w:rsidRPr="00141D95">
              <w:rPr>
                <w:rStyle w:val="Lienhypertexte"/>
                <w:noProof/>
              </w:rPr>
              <w:t>Introduction</w:t>
            </w:r>
            <w:r>
              <w:rPr>
                <w:noProof/>
                <w:webHidden/>
              </w:rPr>
              <w:tab/>
            </w:r>
            <w:r>
              <w:rPr>
                <w:noProof/>
                <w:webHidden/>
              </w:rPr>
              <w:fldChar w:fldCharType="begin"/>
            </w:r>
            <w:r>
              <w:rPr>
                <w:noProof/>
                <w:webHidden/>
              </w:rPr>
              <w:instrText xml:space="preserve"> PAGEREF _Toc491128903 \h </w:instrText>
            </w:r>
            <w:r>
              <w:rPr>
                <w:noProof/>
                <w:webHidden/>
              </w:rPr>
            </w:r>
            <w:r>
              <w:rPr>
                <w:noProof/>
                <w:webHidden/>
              </w:rPr>
              <w:fldChar w:fldCharType="separate"/>
            </w:r>
            <w:r>
              <w:rPr>
                <w:noProof/>
                <w:webHidden/>
              </w:rPr>
              <w:t>6</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04" w:history="1">
            <w:r w:rsidRPr="00141D95">
              <w:rPr>
                <w:rStyle w:val="Lienhypertexte"/>
                <w:noProof/>
              </w:rPr>
              <w:t>a)</w:t>
            </w:r>
            <w:r>
              <w:rPr>
                <w:rFonts w:eastAsiaTheme="minorEastAsia"/>
                <w:noProof/>
                <w:color w:val="auto"/>
                <w:sz w:val="22"/>
                <w:lang w:eastAsia="fr-FR"/>
              </w:rPr>
              <w:tab/>
            </w:r>
            <w:r w:rsidRPr="00141D95">
              <w:rPr>
                <w:rStyle w:val="Lienhypertexte"/>
                <w:noProof/>
              </w:rPr>
              <w:t>Entreprise d’accueil</w:t>
            </w:r>
            <w:r>
              <w:rPr>
                <w:noProof/>
                <w:webHidden/>
              </w:rPr>
              <w:tab/>
            </w:r>
            <w:r>
              <w:rPr>
                <w:noProof/>
                <w:webHidden/>
              </w:rPr>
              <w:fldChar w:fldCharType="begin"/>
            </w:r>
            <w:r>
              <w:rPr>
                <w:noProof/>
                <w:webHidden/>
              </w:rPr>
              <w:instrText xml:space="preserve"> PAGEREF _Toc491128904 \h </w:instrText>
            </w:r>
            <w:r>
              <w:rPr>
                <w:noProof/>
                <w:webHidden/>
              </w:rPr>
            </w:r>
            <w:r>
              <w:rPr>
                <w:noProof/>
                <w:webHidden/>
              </w:rPr>
              <w:fldChar w:fldCharType="separate"/>
            </w:r>
            <w:r>
              <w:rPr>
                <w:noProof/>
                <w:webHidden/>
              </w:rPr>
              <w:t>7</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05" w:history="1">
            <w:r w:rsidRPr="00141D95">
              <w:rPr>
                <w:rStyle w:val="Lienhypertexte"/>
                <w:noProof/>
              </w:rPr>
              <w:t>b)</w:t>
            </w:r>
            <w:r>
              <w:rPr>
                <w:rFonts w:eastAsiaTheme="minorEastAsia"/>
                <w:noProof/>
                <w:color w:val="auto"/>
                <w:sz w:val="22"/>
                <w:lang w:eastAsia="fr-FR"/>
              </w:rPr>
              <w:tab/>
            </w:r>
            <w:r w:rsidRPr="00141D95">
              <w:rPr>
                <w:rStyle w:val="Lienhypertexte"/>
                <w:noProof/>
              </w:rPr>
              <w:t>Contexte projet</w:t>
            </w:r>
            <w:r>
              <w:rPr>
                <w:noProof/>
                <w:webHidden/>
              </w:rPr>
              <w:tab/>
            </w:r>
            <w:r>
              <w:rPr>
                <w:noProof/>
                <w:webHidden/>
              </w:rPr>
              <w:fldChar w:fldCharType="begin"/>
            </w:r>
            <w:r>
              <w:rPr>
                <w:noProof/>
                <w:webHidden/>
              </w:rPr>
              <w:instrText xml:space="preserve"> PAGEREF _Toc491128905 \h </w:instrText>
            </w:r>
            <w:r>
              <w:rPr>
                <w:noProof/>
                <w:webHidden/>
              </w:rPr>
            </w:r>
            <w:r>
              <w:rPr>
                <w:noProof/>
                <w:webHidden/>
              </w:rPr>
              <w:fldChar w:fldCharType="separate"/>
            </w:r>
            <w:r>
              <w:rPr>
                <w:noProof/>
                <w:webHidden/>
              </w:rPr>
              <w:t>10</w:t>
            </w:r>
            <w:r>
              <w:rPr>
                <w:noProof/>
                <w:webHidden/>
              </w:rPr>
              <w:fldChar w:fldCharType="end"/>
            </w:r>
          </w:hyperlink>
        </w:p>
        <w:p w:rsidR="00C14F5F" w:rsidRDefault="00C14F5F">
          <w:pPr>
            <w:pStyle w:val="TM1"/>
            <w:tabs>
              <w:tab w:val="left" w:pos="440"/>
              <w:tab w:val="right" w:leader="dot" w:pos="9062"/>
            </w:tabs>
            <w:rPr>
              <w:rFonts w:eastAsiaTheme="minorEastAsia"/>
              <w:noProof/>
              <w:color w:val="auto"/>
              <w:sz w:val="22"/>
              <w:lang w:eastAsia="fr-FR"/>
            </w:rPr>
          </w:pPr>
          <w:hyperlink w:anchor="_Toc491128906" w:history="1">
            <w:r w:rsidRPr="00141D95">
              <w:rPr>
                <w:rStyle w:val="Lienhypertexte"/>
                <w:noProof/>
              </w:rPr>
              <w:t>II.</w:t>
            </w:r>
            <w:r>
              <w:rPr>
                <w:rFonts w:eastAsiaTheme="minorEastAsia"/>
                <w:noProof/>
                <w:color w:val="auto"/>
                <w:sz w:val="22"/>
                <w:lang w:eastAsia="fr-FR"/>
              </w:rPr>
              <w:tab/>
            </w:r>
            <w:r w:rsidRPr="00141D95">
              <w:rPr>
                <w:rStyle w:val="Lienhypertexte"/>
                <w:noProof/>
              </w:rPr>
              <w:t>Etat de l’art</w:t>
            </w:r>
            <w:r>
              <w:rPr>
                <w:noProof/>
                <w:webHidden/>
              </w:rPr>
              <w:tab/>
            </w:r>
            <w:r>
              <w:rPr>
                <w:noProof/>
                <w:webHidden/>
              </w:rPr>
              <w:fldChar w:fldCharType="begin"/>
            </w:r>
            <w:r>
              <w:rPr>
                <w:noProof/>
                <w:webHidden/>
              </w:rPr>
              <w:instrText xml:space="preserve"> PAGEREF _Toc491128906 \h </w:instrText>
            </w:r>
            <w:r>
              <w:rPr>
                <w:noProof/>
                <w:webHidden/>
              </w:rPr>
            </w:r>
            <w:r>
              <w:rPr>
                <w:noProof/>
                <w:webHidden/>
              </w:rPr>
              <w:fldChar w:fldCharType="separate"/>
            </w:r>
            <w:r>
              <w:rPr>
                <w:noProof/>
                <w:webHidden/>
              </w:rPr>
              <w:t>14</w:t>
            </w:r>
            <w:r>
              <w:rPr>
                <w:noProof/>
                <w:webHidden/>
              </w:rPr>
              <w:fldChar w:fldCharType="end"/>
            </w:r>
          </w:hyperlink>
        </w:p>
        <w:p w:rsidR="00C14F5F" w:rsidRDefault="00C14F5F">
          <w:pPr>
            <w:pStyle w:val="TM3"/>
            <w:tabs>
              <w:tab w:val="right" w:leader="dot" w:pos="9062"/>
            </w:tabs>
            <w:rPr>
              <w:rFonts w:eastAsiaTheme="minorEastAsia"/>
              <w:noProof/>
              <w:color w:val="auto"/>
              <w:sz w:val="22"/>
              <w:lang w:eastAsia="fr-FR"/>
            </w:rPr>
          </w:pPr>
          <w:hyperlink w:anchor="_Toc491128907" w:history="1">
            <w:r w:rsidRPr="00141D95">
              <w:rPr>
                <w:rStyle w:val="Lienhypertexte"/>
                <w:noProof/>
              </w:rPr>
              <w:t>Prélude :</w:t>
            </w:r>
            <w:r>
              <w:rPr>
                <w:noProof/>
                <w:webHidden/>
              </w:rPr>
              <w:tab/>
            </w:r>
            <w:r>
              <w:rPr>
                <w:noProof/>
                <w:webHidden/>
              </w:rPr>
              <w:fldChar w:fldCharType="begin"/>
            </w:r>
            <w:r>
              <w:rPr>
                <w:noProof/>
                <w:webHidden/>
              </w:rPr>
              <w:instrText xml:space="preserve"> PAGEREF _Toc491128907 \h </w:instrText>
            </w:r>
            <w:r>
              <w:rPr>
                <w:noProof/>
                <w:webHidden/>
              </w:rPr>
            </w:r>
            <w:r>
              <w:rPr>
                <w:noProof/>
                <w:webHidden/>
              </w:rPr>
              <w:fldChar w:fldCharType="separate"/>
            </w:r>
            <w:r>
              <w:rPr>
                <w:noProof/>
                <w:webHidden/>
              </w:rPr>
              <w:t>14</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08" w:history="1">
            <w:r w:rsidRPr="00141D95">
              <w:rPr>
                <w:rStyle w:val="Lienhypertexte"/>
                <w:noProof/>
              </w:rPr>
              <w:t>a)</w:t>
            </w:r>
            <w:r>
              <w:rPr>
                <w:rFonts w:eastAsiaTheme="minorEastAsia"/>
                <w:noProof/>
                <w:color w:val="auto"/>
                <w:sz w:val="22"/>
                <w:lang w:eastAsia="fr-FR"/>
              </w:rPr>
              <w:tab/>
            </w:r>
            <w:r w:rsidRPr="00141D95">
              <w:rPr>
                <w:rStyle w:val="Lienhypertexte"/>
                <w:noProof/>
              </w:rPr>
              <w:t>Définition, objectif et exemples</w:t>
            </w:r>
            <w:r>
              <w:rPr>
                <w:noProof/>
                <w:webHidden/>
              </w:rPr>
              <w:tab/>
            </w:r>
            <w:r>
              <w:rPr>
                <w:noProof/>
                <w:webHidden/>
              </w:rPr>
              <w:fldChar w:fldCharType="begin"/>
            </w:r>
            <w:r>
              <w:rPr>
                <w:noProof/>
                <w:webHidden/>
              </w:rPr>
              <w:instrText xml:space="preserve"> PAGEREF _Toc491128908 \h </w:instrText>
            </w:r>
            <w:r>
              <w:rPr>
                <w:noProof/>
                <w:webHidden/>
              </w:rPr>
            </w:r>
            <w:r>
              <w:rPr>
                <w:noProof/>
                <w:webHidden/>
              </w:rPr>
              <w:fldChar w:fldCharType="separate"/>
            </w:r>
            <w:r>
              <w:rPr>
                <w:noProof/>
                <w:webHidden/>
              </w:rPr>
              <w:t>16</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09" w:history="1">
            <w:r w:rsidRPr="00141D95">
              <w:rPr>
                <w:rStyle w:val="Lienhypertexte"/>
                <w:noProof/>
              </w:rPr>
              <w:t>b)</w:t>
            </w:r>
            <w:r>
              <w:rPr>
                <w:rFonts w:eastAsiaTheme="minorEastAsia"/>
                <w:noProof/>
                <w:color w:val="auto"/>
                <w:sz w:val="22"/>
                <w:lang w:eastAsia="fr-FR"/>
              </w:rPr>
              <w:tab/>
            </w:r>
            <w:r w:rsidRPr="00141D95">
              <w:rPr>
                <w:rStyle w:val="Lienhypertexte"/>
                <w:noProof/>
              </w:rPr>
              <w:t>Etude du marché des Serious Games</w:t>
            </w:r>
            <w:r>
              <w:rPr>
                <w:noProof/>
                <w:webHidden/>
              </w:rPr>
              <w:tab/>
            </w:r>
            <w:r>
              <w:rPr>
                <w:noProof/>
                <w:webHidden/>
              </w:rPr>
              <w:fldChar w:fldCharType="begin"/>
            </w:r>
            <w:r>
              <w:rPr>
                <w:noProof/>
                <w:webHidden/>
              </w:rPr>
              <w:instrText xml:space="preserve"> PAGEREF _Toc491128909 \h </w:instrText>
            </w:r>
            <w:r>
              <w:rPr>
                <w:noProof/>
                <w:webHidden/>
              </w:rPr>
            </w:r>
            <w:r>
              <w:rPr>
                <w:noProof/>
                <w:webHidden/>
              </w:rPr>
              <w:fldChar w:fldCharType="separate"/>
            </w:r>
            <w:r>
              <w:rPr>
                <w:noProof/>
                <w:webHidden/>
              </w:rPr>
              <w:t>20</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10" w:history="1">
            <w:r w:rsidRPr="00141D95">
              <w:rPr>
                <w:rStyle w:val="Lienhypertexte"/>
                <w:noProof/>
              </w:rPr>
              <w:t>c)</w:t>
            </w:r>
            <w:r>
              <w:rPr>
                <w:rFonts w:eastAsiaTheme="minorEastAsia"/>
                <w:noProof/>
                <w:color w:val="auto"/>
                <w:sz w:val="22"/>
                <w:lang w:eastAsia="fr-FR"/>
              </w:rPr>
              <w:tab/>
            </w:r>
            <w:r w:rsidRPr="00141D95">
              <w:rPr>
                <w:rStyle w:val="Lienhypertexte"/>
                <w:noProof/>
              </w:rPr>
              <w:t>Analyse du projet I-Learning</w:t>
            </w:r>
            <w:r>
              <w:rPr>
                <w:noProof/>
                <w:webHidden/>
              </w:rPr>
              <w:tab/>
            </w:r>
            <w:r>
              <w:rPr>
                <w:noProof/>
                <w:webHidden/>
              </w:rPr>
              <w:fldChar w:fldCharType="begin"/>
            </w:r>
            <w:r>
              <w:rPr>
                <w:noProof/>
                <w:webHidden/>
              </w:rPr>
              <w:instrText xml:space="preserve"> PAGEREF _Toc491128910 \h </w:instrText>
            </w:r>
            <w:r>
              <w:rPr>
                <w:noProof/>
                <w:webHidden/>
              </w:rPr>
            </w:r>
            <w:r>
              <w:rPr>
                <w:noProof/>
                <w:webHidden/>
              </w:rPr>
              <w:fldChar w:fldCharType="separate"/>
            </w:r>
            <w:r>
              <w:rPr>
                <w:noProof/>
                <w:webHidden/>
              </w:rPr>
              <w:t>21</w:t>
            </w:r>
            <w:r>
              <w:rPr>
                <w:noProof/>
                <w:webHidden/>
              </w:rPr>
              <w:fldChar w:fldCharType="end"/>
            </w:r>
          </w:hyperlink>
        </w:p>
        <w:p w:rsidR="00C14F5F" w:rsidRDefault="00C14F5F">
          <w:pPr>
            <w:pStyle w:val="TM3"/>
            <w:tabs>
              <w:tab w:val="left" w:pos="880"/>
              <w:tab w:val="right" w:leader="dot" w:pos="9062"/>
            </w:tabs>
            <w:rPr>
              <w:rFonts w:eastAsiaTheme="minorEastAsia"/>
              <w:noProof/>
              <w:color w:val="auto"/>
              <w:sz w:val="22"/>
              <w:lang w:eastAsia="fr-FR"/>
            </w:rPr>
          </w:pPr>
          <w:hyperlink w:anchor="_Toc491128911" w:history="1">
            <w:r w:rsidRPr="00141D95">
              <w:rPr>
                <w:rStyle w:val="Lienhypertexte"/>
                <w:noProof/>
              </w:rPr>
              <w:t>1)</w:t>
            </w:r>
            <w:r>
              <w:rPr>
                <w:rFonts w:eastAsiaTheme="minorEastAsia"/>
                <w:noProof/>
                <w:color w:val="auto"/>
                <w:sz w:val="22"/>
                <w:lang w:eastAsia="fr-FR"/>
              </w:rPr>
              <w:tab/>
            </w:r>
            <w:r w:rsidRPr="00141D95">
              <w:rPr>
                <w:rStyle w:val="Lienhypertexte"/>
                <w:noProof/>
              </w:rPr>
              <w:t>Ergonomie et Design</w:t>
            </w:r>
            <w:r>
              <w:rPr>
                <w:noProof/>
                <w:webHidden/>
              </w:rPr>
              <w:tab/>
            </w:r>
            <w:r>
              <w:rPr>
                <w:noProof/>
                <w:webHidden/>
              </w:rPr>
              <w:fldChar w:fldCharType="begin"/>
            </w:r>
            <w:r>
              <w:rPr>
                <w:noProof/>
                <w:webHidden/>
              </w:rPr>
              <w:instrText xml:space="preserve"> PAGEREF _Toc491128911 \h </w:instrText>
            </w:r>
            <w:r>
              <w:rPr>
                <w:noProof/>
                <w:webHidden/>
              </w:rPr>
            </w:r>
            <w:r>
              <w:rPr>
                <w:noProof/>
                <w:webHidden/>
              </w:rPr>
              <w:fldChar w:fldCharType="separate"/>
            </w:r>
            <w:r>
              <w:rPr>
                <w:noProof/>
                <w:webHidden/>
              </w:rPr>
              <w:t>31</w:t>
            </w:r>
            <w:r>
              <w:rPr>
                <w:noProof/>
                <w:webHidden/>
              </w:rPr>
              <w:fldChar w:fldCharType="end"/>
            </w:r>
          </w:hyperlink>
        </w:p>
        <w:p w:rsidR="00C14F5F" w:rsidRDefault="00C14F5F">
          <w:pPr>
            <w:pStyle w:val="TM3"/>
            <w:tabs>
              <w:tab w:val="left" w:pos="880"/>
              <w:tab w:val="right" w:leader="dot" w:pos="9062"/>
            </w:tabs>
            <w:rPr>
              <w:rFonts w:eastAsiaTheme="minorEastAsia"/>
              <w:noProof/>
              <w:color w:val="auto"/>
              <w:sz w:val="22"/>
              <w:lang w:eastAsia="fr-FR"/>
            </w:rPr>
          </w:pPr>
          <w:hyperlink w:anchor="_Toc491128912" w:history="1">
            <w:r w:rsidRPr="00141D95">
              <w:rPr>
                <w:rStyle w:val="Lienhypertexte"/>
                <w:noProof/>
              </w:rPr>
              <w:t>2)</w:t>
            </w:r>
            <w:r>
              <w:rPr>
                <w:rFonts w:eastAsiaTheme="minorEastAsia"/>
                <w:noProof/>
                <w:color w:val="auto"/>
                <w:sz w:val="22"/>
                <w:lang w:eastAsia="fr-FR"/>
              </w:rPr>
              <w:tab/>
            </w:r>
            <w:r w:rsidRPr="00141D95">
              <w:rPr>
                <w:rStyle w:val="Lienhypertexte"/>
                <w:noProof/>
              </w:rPr>
              <w:t>Sécurité du projet</w:t>
            </w:r>
            <w:r>
              <w:rPr>
                <w:noProof/>
                <w:webHidden/>
              </w:rPr>
              <w:tab/>
            </w:r>
            <w:r>
              <w:rPr>
                <w:noProof/>
                <w:webHidden/>
              </w:rPr>
              <w:fldChar w:fldCharType="begin"/>
            </w:r>
            <w:r>
              <w:rPr>
                <w:noProof/>
                <w:webHidden/>
              </w:rPr>
              <w:instrText xml:space="preserve"> PAGEREF _Toc491128912 \h </w:instrText>
            </w:r>
            <w:r>
              <w:rPr>
                <w:noProof/>
                <w:webHidden/>
              </w:rPr>
            </w:r>
            <w:r>
              <w:rPr>
                <w:noProof/>
                <w:webHidden/>
              </w:rPr>
              <w:fldChar w:fldCharType="separate"/>
            </w:r>
            <w:r>
              <w:rPr>
                <w:noProof/>
                <w:webHidden/>
              </w:rPr>
              <w:t>34</w:t>
            </w:r>
            <w:r>
              <w:rPr>
                <w:noProof/>
                <w:webHidden/>
              </w:rPr>
              <w:fldChar w:fldCharType="end"/>
            </w:r>
          </w:hyperlink>
        </w:p>
        <w:p w:rsidR="00C14F5F" w:rsidRDefault="00C14F5F">
          <w:pPr>
            <w:pStyle w:val="TM3"/>
            <w:tabs>
              <w:tab w:val="left" w:pos="880"/>
              <w:tab w:val="right" w:leader="dot" w:pos="9062"/>
            </w:tabs>
            <w:rPr>
              <w:rFonts w:eastAsiaTheme="minorEastAsia"/>
              <w:noProof/>
              <w:color w:val="auto"/>
              <w:sz w:val="22"/>
              <w:lang w:eastAsia="fr-FR"/>
            </w:rPr>
          </w:pPr>
          <w:hyperlink w:anchor="_Toc491128913" w:history="1">
            <w:r w:rsidRPr="00141D95">
              <w:rPr>
                <w:rStyle w:val="Lienhypertexte"/>
                <w:noProof/>
              </w:rPr>
              <w:t>3)</w:t>
            </w:r>
            <w:r>
              <w:rPr>
                <w:rFonts w:eastAsiaTheme="minorEastAsia"/>
                <w:noProof/>
                <w:color w:val="auto"/>
                <w:sz w:val="22"/>
                <w:lang w:eastAsia="fr-FR"/>
              </w:rPr>
              <w:tab/>
            </w:r>
            <w:r w:rsidRPr="00141D95">
              <w:rPr>
                <w:rStyle w:val="Lienhypertexte"/>
                <w:noProof/>
              </w:rPr>
              <w:t>Performance du projet</w:t>
            </w:r>
            <w:r>
              <w:rPr>
                <w:noProof/>
                <w:webHidden/>
              </w:rPr>
              <w:tab/>
            </w:r>
            <w:r>
              <w:rPr>
                <w:noProof/>
                <w:webHidden/>
              </w:rPr>
              <w:fldChar w:fldCharType="begin"/>
            </w:r>
            <w:r>
              <w:rPr>
                <w:noProof/>
                <w:webHidden/>
              </w:rPr>
              <w:instrText xml:space="preserve"> PAGEREF _Toc491128913 \h </w:instrText>
            </w:r>
            <w:r>
              <w:rPr>
                <w:noProof/>
                <w:webHidden/>
              </w:rPr>
            </w:r>
            <w:r>
              <w:rPr>
                <w:noProof/>
                <w:webHidden/>
              </w:rPr>
              <w:fldChar w:fldCharType="separate"/>
            </w:r>
            <w:r>
              <w:rPr>
                <w:noProof/>
                <w:webHidden/>
              </w:rPr>
              <w:t>34</w:t>
            </w:r>
            <w:r>
              <w:rPr>
                <w:noProof/>
                <w:webHidden/>
              </w:rPr>
              <w:fldChar w:fldCharType="end"/>
            </w:r>
          </w:hyperlink>
        </w:p>
        <w:p w:rsidR="00C14F5F" w:rsidRDefault="00C14F5F">
          <w:pPr>
            <w:pStyle w:val="TM3"/>
            <w:tabs>
              <w:tab w:val="left" w:pos="880"/>
              <w:tab w:val="right" w:leader="dot" w:pos="9062"/>
            </w:tabs>
            <w:rPr>
              <w:rFonts w:eastAsiaTheme="minorEastAsia"/>
              <w:noProof/>
              <w:color w:val="auto"/>
              <w:sz w:val="22"/>
              <w:lang w:eastAsia="fr-FR"/>
            </w:rPr>
          </w:pPr>
          <w:hyperlink w:anchor="_Toc491128914" w:history="1">
            <w:r w:rsidRPr="00141D95">
              <w:rPr>
                <w:rStyle w:val="Lienhypertexte"/>
                <w:noProof/>
              </w:rPr>
              <w:t>4)</w:t>
            </w:r>
            <w:r>
              <w:rPr>
                <w:rFonts w:eastAsiaTheme="minorEastAsia"/>
                <w:noProof/>
                <w:color w:val="auto"/>
                <w:sz w:val="22"/>
                <w:lang w:eastAsia="fr-FR"/>
              </w:rPr>
              <w:tab/>
            </w:r>
            <w:r w:rsidRPr="00141D95">
              <w:rPr>
                <w:rStyle w:val="Lienhypertexte"/>
                <w:noProof/>
              </w:rPr>
              <w:t>Evolution et voies d’amélioration</w:t>
            </w:r>
            <w:r>
              <w:rPr>
                <w:noProof/>
                <w:webHidden/>
              </w:rPr>
              <w:tab/>
            </w:r>
            <w:r>
              <w:rPr>
                <w:noProof/>
                <w:webHidden/>
              </w:rPr>
              <w:fldChar w:fldCharType="begin"/>
            </w:r>
            <w:r>
              <w:rPr>
                <w:noProof/>
                <w:webHidden/>
              </w:rPr>
              <w:instrText xml:space="preserve"> PAGEREF _Toc491128914 \h </w:instrText>
            </w:r>
            <w:r>
              <w:rPr>
                <w:noProof/>
                <w:webHidden/>
              </w:rPr>
            </w:r>
            <w:r>
              <w:rPr>
                <w:noProof/>
                <w:webHidden/>
              </w:rPr>
              <w:fldChar w:fldCharType="separate"/>
            </w:r>
            <w:r>
              <w:rPr>
                <w:noProof/>
                <w:webHidden/>
              </w:rPr>
              <w:t>40</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15" w:history="1">
            <w:r w:rsidRPr="00141D95">
              <w:rPr>
                <w:rStyle w:val="Lienhypertexte"/>
                <w:noProof/>
              </w:rPr>
              <w:t>d)</w:t>
            </w:r>
            <w:r>
              <w:rPr>
                <w:rFonts w:eastAsiaTheme="minorEastAsia"/>
                <w:noProof/>
                <w:color w:val="auto"/>
                <w:sz w:val="22"/>
                <w:lang w:eastAsia="fr-FR"/>
              </w:rPr>
              <w:tab/>
            </w:r>
            <w:r w:rsidRPr="00141D95">
              <w:rPr>
                <w:rStyle w:val="Lienhypertexte"/>
                <w:noProof/>
              </w:rPr>
              <w:t>Quelle valeur ajoutée pour VISEO Technologies ?</w:t>
            </w:r>
            <w:r>
              <w:rPr>
                <w:noProof/>
                <w:webHidden/>
              </w:rPr>
              <w:tab/>
            </w:r>
            <w:r>
              <w:rPr>
                <w:noProof/>
                <w:webHidden/>
              </w:rPr>
              <w:fldChar w:fldCharType="begin"/>
            </w:r>
            <w:r>
              <w:rPr>
                <w:noProof/>
                <w:webHidden/>
              </w:rPr>
              <w:instrText xml:space="preserve"> PAGEREF _Toc491128915 \h </w:instrText>
            </w:r>
            <w:r>
              <w:rPr>
                <w:noProof/>
                <w:webHidden/>
              </w:rPr>
            </w:r>
            <w:r>
              <w:rPr>
                <w:noProof/>
                <w:webHidden/>
              </w:rPr>
              <w:fldChar w:fldCharType="separate"/>
            </w:r>
            <w:r>
              <w:rPr>
                <w:noProof/>
                <w:webHidden/>
              </w:rPr>
              <w:t>45</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16" w:history="1">
            <w:r w:rsidRPr="00141D95">
              <w:rPr>
                <w:rStyle w:val="Lienhypertexte"/>
                <w:noProof/>
              </w:rPr>
              <w:t>e)</w:t>
            </w:r>
            <w:r>
              <w:rPr>
                <w:rFonts w:eastAsiaTheme="minorEastAsia"/>
                <w:noProof/>
                <w:color w:val="auto"/>
                <w:sz w:val="22"/>
                <w:lang w:eastAsia="fr-FR"/>
              </w:rPr>
              <w:tab/>
            </w:r>
            <w:r w:rsidRPr="00141D95">
              <w:rPr>
                <w:rStyle w:val="Lienhypertexte"/>
                <w:noProof/>
              </w:rPr>
              <w:t>Quel avenir pour les Serious Games et les plateformes de Serious Games ?</w:t>
            </w:r>
            <w:r>
              <w:rPr>
                <w:noProof/>
                <w:webHidden/>
              </w:rPr>
              <w:tab/>
            </w:r>
            <w:r>
              <w:rPr>
                <w:noProof/>
                <w:webHidden/>
              </w:rPr>
              <w:fldChar w:fldCharType="begin"/>
            </w:r>
            <w:r>
              <w:rPr>
                <w:noProof/>
                <w:webHidden/>
              </w:rPr>
              <w:instrText xml:space="preserve"> PAGEREF _Toc491128916 \h </w:instrText>
            </w:r>
            <w:r>
              <w:rPr>
                <w:noProof/>
                <w:webHidden/>
              </w:rPr>
            </w:r>
            <w:r>
              <w:rPr>
                <w:noProof/>
                <w:webHidden/>
              </w:rPr>
              <w:fldChar w:fldCharType="separate"/>
            </w:r>
            <w:r>
              <w:rPr>
                <w:noProof/>
                <w:webHidden/>
              </w:rPr>
              <w:t>45</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18" w:history="1">
            <w:r w:rsidRPr="00141D95">
              <w:rPr>
                <w:rStyle w:val="Lienhypertexte"/>
                <w:noProof/>
              </w:rPr>
              <w:t>III.</w:t>
            </w:r>
            <w:r>
              <w:rPr>
                <w:rFonts w:eastAsiaTheme="minorEastAsia"/>
                <w:noProof/>
                <w:color w:val="auto"/>
                <w:sz w:val="22"/>
                <w:lang w:eastAsia="fr-FR"/>
              </w:rPr>
              <w:tab/>
            </w:r>
            <w:r w:rsidRPr="00141D95">
              <w:rPr>
                <w:rStyle w:val="Lienhypertexte"/>
                <w:noProof/>
              </w:rPr>
              <w:t>Dimensions techniques du projet</w:t>
            </w:r>
            <w:r>
              <w:rPr>
                <w:noProof/>
                <w:webHidden/>
              </w:rPr>
              <w:tab/>
            </w:r>
            <w:r>
              <w:rPr>
                <w:noProof/>
                <w:webHidden/>
              </w:rPr>
              <w:fldChar w:fldCharType="begin"/>
            </w:r>
            <w:r>
              <w:rPr>
                <w:noProof/>
                <w:webHidden/>
              </w:rPr>
              <w:instrText xml:space="preserve"> PAGEREF _Toc491128918 \h </w:instrText>
            </w:r>
            <w:r>
              <w:rPr>
                <w:noProof/>
                <w:webHidden/>
              </w:rPr>
            </w:r>
            <w:r>
              <w:rPr>
                <w:noProof/>
                <w:webHidden/>
              </w:rPr>
              <w:fldChar w:fldCharType="separate"/>
            </w:r>
            <w:r>
              <w:rPr>
                <w:noProof/>
                <w:webHidden/>
              </w:rPr>
              <w:t>47</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19" w:history="1">
            <w:r w:rsidRPr="00141D95">
              <w:rPr>
                <w:rStyle w:val="Lienhypertexte"/>
                <w:noProof/>
              </w:rPr>
              <w:t>IV.</w:t>
            </w:r>
            <w:r>
              <w:rPr>
                <w:rFonts w:eastAsiaTheme="minorEastAsia"/>
                <w:noProof/>
                <w:color w:val="auto"/>
                <w:sz w:val="22"/>
                <w:lang w:eastAsia="fr-FR"/>
              </w:rPr>
              <w:tab/>
            </w:r>
            <w:r w:rsidRPr="00141D95">
              <w:rPr>
                <w:rStyle w:val="Lienhypertexte"/>
                <w:noProof/>
              </w:rPr>
              <w:t>Dimensions humaines et managériales internes à VISEO Technologies</w:t>
            </w:r>
            <w:r>
              <w:rPr>
                <w:noProof/>
                <w:webHidden/>
              </w:rPr>
              <w:tab/>
            </w:r>
            <w:r>
              <w:rPr>
                <w:noProof/>
                <w:webHidden/>
              </w:rPr>
              <w:fldChar w:fldCharType="begin"/>
            </w:r>
            <w:r>
              <w:rPr>
                <w:noProof/>
                <w:webHidden/>
              </w:rPr>
              <w:instrText xml:space="preserve"> PAGEREF _Toc491128919 \h </w:instrText>
            </w:r>
            <w:r>
              <w:rPr>
                <w:noProof/>
                <w:webHidden/>
              </w:rPr>
            </w:r>
            <w:r>
              <w:rPr>
                <w:noProof/>
                <w:webHidden/>
              </w:rPr>
              <w:fldChar w:fldCharType="separate"/>
            </w:r>
            <w:r>
              <w:rPr>
                <w:noProof/>
                <w:webHidden/>
              </w:rPr>
              <w:t>53</w:t>
            </w:r>
            <w:r>
              <w:rPr>
                <w:noProof/>
                <w:webHidden/>
              </w:rPr>
              <w:fldChar w:fldCharType="end"/>
            </w:r>
          </w:hyperlink>
        </w:p>
        <w:p w:rsidR="00C14F5F" w:rsidRDefault="00C14F5F">
          <w:pPr>
            <w:pStyle w:val="TM1"/>
            <w:tabs>
              <w:tab w:val="left" w:pos="440"/>
              <w:tab w:val="right" w:leader="dot" w:pos="9062"/>
            </w:tabs>
            <w:rPr>
              <w:rFonts w:eastAsiaTheme="minorEastAsia"/>
              <w:noProof/>
              <w:color w:val="auto"/>
              <w:sz w:val="22"/>
              <w:lang w:eastAsia="fr-FR"/>
            </w:rPr>
          </w:pPr>
          <w:hyperlink w:anchor="_Toc491128920" w:history="1">
            <w:r w:rsidRPr="00141D95">
              <w:rPr>
                <w:rStyle w:val="Lienhypertexte"/>
                <w:noProof/>
              </w:rPr>
              <w:t>V.</w:t>
            </w:r>
            <w:r>
              <w:rPr>
                <w:rFonts w:eastAsiaTheme="minorEastAsia"/>
                <w:noProof/>
                <w:color w:val="auto"/>
                <w:sz w:val="22"/>
                <w:lang w:eastAsia="fr-FR"/>
              </w:rPr>
              <w:tab/>
            </w:r>
            <w:r w:rsidRPr="00141D95">
              <w:rPr>
                <w:rStyle w:val="Lienhypertexte"/>
                <w:noProof/>
              </w:rPr>
              <w:t>Dimensions développement durable et responsabilité sociale et sociétale</w:t>
            </w:r>
            <w:r>
              <w:rPr>
                <w:noProof/>
                <w:webHidden/>
              </w:rPr>
              <w:tab/>
            </w:r>
            <w:r>
              <w:rPr>
                <w:noProof/>
                <w:webHidden/>
              </w:rPr>
              <w:fldChar w:fldCharType="begin"/>
            </w:r>
            <w:r>
              <w:rPr>
                <w:noProof/>
                <w:webHidden/>
              </w:rPr>
              <w:instrText xml:space="preserve"> PAGEREF _Toc491128920 \h </w:instrText>
            </w:r>
            <w:r>
              <w:rPr>
                <w:noProof/>
                <w:webHidden/>
              </w:rPr>
            </w:r>
            <w:r>
              <w:rPr>
                <w:noProof/>
                <w:webHidden/>
              </w:rPr>
              <w:fldChar w:fldCharType="separate"/>
            </w:r>
            <w:r>
              <w:rPr>
                <w:noProof/>
                <w:webHidden/>
              </w:rPr>
              <w:t>68</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21" w:history="1">
            <w:r w:rsidRPr="00141D95">
              <w:rPr>
                <w:rStyle w:val="Lienhypertexte"/>
                <w:noProof/>
              </w:rPr>
              <w:t>a)</w:t>
            </w:r>
            <w:r>
              <w:rPr>
                <w:rFonts w:eastAsiaTheme="minorEastAsia"/>
                <w:noProof/>
                <w:color w:val="auto"/>
                <w:sz w:val="22"/>
                <w:lang w:eastAsia="fr-FR"/>
              </w:rPr>
              <w:tab/>
            </w:r>
            <w:r w:rsidRPr="00141D95">
              <w:rPr>
                <w:rStyle w:val="Lienhypertexte"/>
                <w:noProof/>
              </w:rPr>
              <w:t>Environnement</w:t>
            </w:r>
            <w:r>
              <w:rPr>
                <w:noProof/>
                <w:webHidden/>
              </w:rPr>
              <w:tab/>
            </w:r>
            <w:r>
              <w:rPr>
                <w:noProof/>
                <w:webHidden/>
              </w:rPr>
              <w:fldChar w:fldCharType="begin"/>
            </w:r>
            <w:r>
              <w:rPr>
                <w:noProof/>
                <w:webHidden/>
              </w:rPr>
              <w:instrText xml:space="preserve"> PAGEREF _Toc491128921 \h </w:instrText>
            </w:r>
            <w:r>
              <w:rPr>
                <w:noProof/>
                <w:webHidden/>
              </w:rPr>
            </w:r>
            <w:r>
              <w:rPr>
                <w:noProof/>
                <w:webHidden/>
              </w:rPr>
              <w:fldChar w:fldCharType="separate"/>
            </w:r>
            <w:r>
              <w:rPr>
                <w:noProof/>
                <w:webHidden/>
              </w:rPr>
              <w:t>68</w:t>
            </w:r>
            <w:r>
              <w:rPr>
                <w:noProof/>
                <w:webHidden/>
              </w:rPr>
              <w:fldChar w:fldCharType="end"/>
            </w:r>
          </w:hyperlink>
        </w:p>
        <w:p w:rsidR="00C14F5F" w:rsidRDefault="00C14F5F">
          <w:pPr>
            <w:pStyle w:val="TM2"/>
            <w:tabs>
              <w:tab w:val="left" w:pos="720"/>
              <w:tab w:val="right" w:leader="dot" w:pos="9062"/>
            </w:tabs>
            <w:rPr>
              <w:rFonts w:eastAsiaTheme="minorEastAsia"/>
              <w:noProof/>
              <w:color w:val="auto"/>
              <w:sz w:val="22"/>
              <w:lang w:eastAsia="fr-FR"/>
            </w:rPr>
          </w:pPr>
          <w:hyperlink w:anchor="_Toc491128922" w:history="1">
            <w:r w:rsidRPr="00141D95">
              <w:rPr>
                <w:rStyle w:val="Lienhypertexte"/>
                <w:noProof/>
              </w:rPr>
              <w:t>b)</w:t>
            </w:r>
            <w:r>
              <w:rPr>
                <w:rFonts w:eastAsiaTheme="minorEastAsia"/>
                <w:noProof/>
                <w:color w:val="auto"/>
                <w:sz w:val="22"/>
                <w:lang w:eastAsia="fr-FR"/>
              </w:rPr>
              <w:tab/>
            </w:r>
            <w:r w:rsidRPr="00141D95">
              <w:rPr>
                <w:rStyle w:val="Lienhypertexte"/>
                <w:noProof/>
              </w:rPr>
              <w:t>Social</w:t>
            </w:r>
            <w:r>
              <w:rPr>
                <w:noProof/>
                <w:webHidden/>
              </w:rPr>
              <w:tab/>
            </w:r>
            <w:r>
              <w:rPr>
                <w:noProof/>
                <w:webHidden/>
              </w:rPr>
              <w:fldChar w:fldCharType="begin"/>
            </w:r>
            <w:r>
              <w:rPr>
                <w:noProof/>
                <w:webHidden/>
              </w:rPr>
              <w:instrText xml:space="preserve"> PAGEREF _Toc491128922 \h </w:instrText>
            </w:r>
            <w:r>
              <w:rPr>
                <w:noProof/>
                <w:webHidden/>
              </w:rPr>
            </w:r>
            <w:r>
              <w:rPr>
                <w:noProof/>
                <w:webHidden/>
              </w:rPr>
              <w:fldChar w:fldCharType="separate"/>
            </w:r>
            <w:r>
              <w:rPr>
                <w:noProof/>
                <w:webHidden/>
              </w:rPr>
              <w:t>69</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23" w:history="1">
            <w:r w:rsidRPr="00141D95">
              <w:rPr>
                <w:rStyle w:val="Lienhypertexte"/>
                <w:noProof/>
              </w:rPr>
              <w:t>VI.</w:t>
            </w:r>
            <w:r>
              <w:rPr>
                <w:rFonts w:eastAsiaTheme="minorEastAsia"/>
                <w:noProof/>
                <w:color w:val="auto"/>
                <w:sz w:val="22"/>
                <w:lang w:eastAsia="fr-FR"/>
              </w:rPr>
              <w:tab/>
            </w:r>
            <w:r w:rsidRPr="00141D95">
              <w:rPr>
                <w:rStyle w:val="Lienhypertexte"/>
                <w:noProof/>
              </w:rPr>
              <w:t>Bilan</w:t>
            </w:r>
            <w:r>
              <w:rPr>
                <w:noProof/>
                <w:webHidden/>
              </w:rPr>
              <w:tab/>
            </w:r>
            <w:r>
              <w:rPr>
                <w:noProof/>
                <w:webHidden/>
              </w:rPr>
              <w:fldChar w:fldCharType="begin"/>
            </w:r>
            <w:r>
              <w:rPr>
                <w:noProof/>
                <w:webHidden/>
              </w:rPr>
              <w:instrText xml:space="preserve"> PAGEREF _Toc491128923 \h </w:instrText>
            </w:r>
            <w:r>
              <w:rPr>
                <w:noProof/>
                <w:webHidden/>
              </w:rPr>
            </w:r>
            <w:r>
              <w:rPr>
                <w:noProof/>
                <w:webHidden/>
              </w:rPr>
              <w:fldChar w:fldCharType="separate"/>
            </w:r>
            <w:r>
              <w:rPr>
                <w:noProof/>
                <w:webHidden/>
              </w:rPr>
              <w:t>71</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24" w:history="1">
            <w:r w:rsidRPr="00141D95">
              <w:rPr>
                <w:rStyle w:val="Lienhypertexte"/>
                <w:noProof/>
              </w:rPr>
              <w:t>VII.</w:t>
            </w:r>
            <w:r>
              <w:rPr>
                <w:rFonts w:eastAsiaTheme="minorEastAsia"/>
                <w:noProof/>
                <w:color w:val="auto"/>
                <w:sz w:val="22"/>
                <w:lang w:eastAsia="fr-FR"/>
              </w:rPr>
              <w:tab/>
            </w:r>
            <w:r w:rsidRPr="00141D95">
              <w:rPr>
                <w:rStyle w:val="Lienhypertexte"/>
                <w:noProof/>
              </w:rPr>
              <w:t>Bibliographie</w:t>
            </w:r>
            <w:r>
              <w:rPr>
                <w:noProof/>
                <w:webHidden/>
              </w:rPr>
              <w:tab/>
            </w:r>
            <w:r>
              <w:rPr>
                <w:noProof/>
                <w:webHidden/>
              </w:rPr>
              <w:fldChar w:fldCharType="begin"/>
            </w:r>
            <w:r>
              <w:rPr>
                <w:noProof/>
                <w:webHidden/>
              </w:rPr>
              <w:instrText xml:space="preserve"> PAGEREF _Toc491128924 \h </w:instrText>
            </w:r>
            <w:r>
              <w:rPr>
                <w:noProof/>
                <w:webHidden/>
              </w:rPr>
            </w:r>
            <w:r>
              <w:rPr>
                <w:noProof/>
                <w:webHidden/>
              </w:rPr>
              <w:fldChar w:fldCharType="separate"/>
            </w:r>
            <w:r>
              <w:rPr>
                <w:noProof/>
                <w:webHidden/>
              </w:rPr>
              <w:t>73</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25" w:history="1">
            <w:r w:rsidRPr="00141D95">
              <w:rPr>
                <w:rStyle w:val="Lienhypertexte"/>
                <w:noProof/>
              </w:rPr>
              <w:t>VIII.</w:t>
            </w:r>
            <w:r>
              <w:rPr>
                <w:rFonts w:eastAsiaTheme="minorEastAsia"/>
                <w:noProof/>
                <w:color w:val="auto"/>
                <w:sz w:val="22"/>
                <w:lang w:eastAsia="fr-FR"/>
              </w:rPr>
              <w:tab/>
            </w:r>
            <w:r w:rsidRPr="00141D95">
              <w:rPr>
                <w:rStyle w:val="Lienhypertexte"/>
                <w:noProof/>
              </w:rPr>
              <w:t>Annexes</w:t>
            </w:r>
            <w:r>
              <w:rPr>
                <w:noProof/>
                <w:webHidden/>
              </w:rPr>
              <w:tab/>
            </w:r>
            <w:r>
              <w:rPr>
                <w:noProof/>
                <w:webHidden/>
              </w:rPr>
              <w:fldChar w:fldCharType="begin"/>
            </w:r>
            <w:r>
              <w:rPr>
                <w:noProof/>
                <w:webHidden/>
              </w:rPr>
              <w:instrText xml:space="preserve"> PAGEREF _Toc491128925 \h </w:instrText>
            </w:r>
            <w:r>
              <w:rPr>
                <w:noProof/>
                <w:webHidden/>
              </w:rPr>
            </w:r>
            <w:r>
              <w:rPr>
                <w:noProof/>
                <w:webHidden/>
              </w:rPr>
              <w:fldChar w:fldCharType="separate"/>
            </w:r>
            <w:r>
              <w:rPr>
                <w:noProof/>
                <w:webHidden/>
              </w:rPr>
              <w:t>74</w:t>
            </w:r>
            <w:r>
              <w:rPr>
                <w:noProof/>
                <w:webHidden/>
              </w:rPr>
              <w:fldChar w:fldCharType="end"/>
            </w:r>
          </w:hyperlink>
        </w:p>
        <w:p w:rsidR="00C14F5F" w:rsidRDefault="00C14F5F">
          <w:pPr>
            <w:pStyle w:val="TM1"/>
            <w:tabs>
              <w:tab w:val="left" w:pos="720"/>
              <w:tab w:val="right" w:leader="dot" w:pos="9062"/>
            </w:tabs>
            <w:rPr>
              <w:rFonts w:eastAsiaTheme="minorEastAsia"/>
              <w:noProof/>
              <w:color w:val="auto"/>
              <w:sz w:val="22"/>
              <w:lang w:eastAsia="fr-FR"/>
            </w:rPr>
          </w:pPr>
          <w:hyperlink w:anchor="_Toc491128926" w:history="1">
            <w:r w:rsidRPr="00141D95">
              <w:rPr>
                <w:rStyle w:val="Lienhypertexte"/>
                <w:noProof/>
              </w:rPr>
              <w:t>IX.</w:t>
            </w:r>
            <w:r>
              <w:rPr>
                <w:rFonts w:eastAsiaTheme="minorEastAsia"/>
                <w:noProof/>
                <w:color w:val="auto"/>
                <w:sz w:val="22"/>
                <w:lang w:eastAsia="fr-FR"/>
              </w:rPr>
              <w:tab/>
            </w:r>
            <w:r w:rsidRPr="00141D95">
              <w:rPr>
                <w:rStyle w:val="Lienhypertexte"/>
                <w:noProof/>
              </w:rPr>
              <w:t>Glossaire</w:t>
            </w:r>
            <w:r>
              <w:rPr>
                <w:noProof/>
                <w:webHidden/>
              </w:rPr>
              <w:tab/>
            </w:r>
            <w:r>
              <w:rPr>
                <w:noProof/>
                <w:webHidden/>
              </w:rPr>
              <w:fldChar w:fldCharType="begin"/>
            </w:r>
            <w:r>
              <w:rPr>
                <w:noProof/>
                <w:webHidden/>
              </w:rPr>
              <w:instrText xml:space="preserve"> PAGEREF _Toc491128926 \h </w:instrText>
            </w:r>
            <w:r>
              <w:rPr>
                <w:noProof/>
                <w:webHidden/>
              </w:rPr>
            </w:r>
            <w:r>
              <w:rPr>
                <w:noProof/>
                <w:webHidden/>
              </w:rPr>
              <w:fldChar w:fldCharType="separate"/>
            </w:r>
            <w:r>
              <w:rPr>
                <w:noProof/>
                <w:webHidden/>
              </w:rPr>
              <w:t>75</w:t>
            </w:r>
            <w:r>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1097368"/>
      <w:bookmarkStart w:id="1" w:name="_Toc491128900"/>
      <w:r>
        <w:lastRenderedPageBreak/>
        <w:t>Remerciements</w:t>
      </w:r>
      <w:bookmarkEnd w:id="0"/>
      <w:bookmarkEnd w:id="1"/>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2" w:name="_Toc491097369"/>
      <w:bookmarkStart w:id="3" w:name="_Toc491128901"/>
      <w:r>
        <w:lastRenderedPageBreak/>
        <w:t>Résumé</w:t>
      </w:r>
      <w:r w:rsidR="00AB6721">
        <w:t xml:space="preserve"> analytique</w:t>
      </w:r>
      <w:bookmarkEnd w:id="2"/>
      <w:bookmarkEnd w:id="3"/>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4" w:name="_Toc491097370"/>
      <w:bookmarkStart w:id="5" w:name="_Toc491128902"/>
      <w:r w:rsidRPr="00C6381F">
        <w:rPr>
          <w:lang w:val="en-GB"/>
        </w:rPr>
        <w:lastRenderedPageBreak/>
        <w:t>Executive summary</w:t>
      </w:r>
      <w:bookmarkEnd w:id="4"/>
      <w:bookmarkEnd w:id="5"/>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6" w:name="_Toc491097371"/>
      <w:bookmarkStart w:id="7" w:name="_Toc491128903"/>
      <w:r>
        <w:lastRenderedPageBreak/>
        <w:t>Introduction</w:t>
      </w:r>
      <w:bookmarkEnd w:id="6"/>
      <w:bookmarkEnd w:id="7"/>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8" w:name="_Toc491097372"/>
      <w:bookmarkStart w:id="9" w:name="_Toc491128904"/>
      <w:r>
        <w:lastRenderedPageBreak/>
        <w:t>Entreprise d’accueil</w:t>
      </w:r>
      <w:bookmarkEnd w:id="8"/>
      <w:bookmarkEnd w:id="9"/>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r w:rsidR="005F7D16">
        <w:fldChar w:fldCharType="begin"/>
      </w:r>
      <w:r w:rsidR="005F7D16">
        <w:instrText xml:space="preserve"> SEQ Figure \* ARABIC </w:instrText>
      </w:r>
      <w:r w:rsidR="005F7D16">
        <w:fldChar w:fldCharType="separate"/>
      </w:r>
      <w:r w:rsidR="00C210B4">
        <w:rPr>
          <w:noProof/>
        </w:rPr>
        <w:t>1</w:t>
      </w:r>
      <w:r w:rsidR="005F7D16">
        <w:fldChar w:fldCharType="end"/>
      </w:r>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59264"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AD75B4" w:rsidRPr="00F8372B"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AD75B4" w:rsidRPr="00F8372B"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49024"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7216"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1312"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AD75B4" w:rsidRPr="008229BF"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w:t>
                            </w:r>
                            <w:r>
                              <w:fldChar w:fldCharType="end"/>
                            </w:r>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AD75B4" w:rsidRPr="008229BF"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w:t>
                      </w:r>
                      <w:r>
                        <w:fldChar w:fldCharType="end"/>
                      </w:r>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10" w:name="_Toc491097373"/>
      <w:bookmarkStart w:id="11" w:name="_Toc491128905"/>
      <w:r>
        <w:lastRenderedPageBreak/>
        <w:t>Contexte projet</w:t>
      </w:r>
      <w:bookmarkEnd w:id="10"/>
      <w:bookmarkEnd w:id="11"/>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w:t>
      </w:r>
      <w:r w:rsidR="00B74741">
        <w:lastRenderedPageBreak/>
        <w:t xml:space="preserve">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sidRPr="00AE0EF3">
        <w:t>code coverage</w:t>
      </w:r>
      <w:r w:rsidR="00095BC9">
        <w:rPr>
          <w:b/>
        </w:rPr>
        <w:t xml:space="preserv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665E17">
        <w:t>méthode</w:t>
      </w:r>
      <w:r w:rsidRPr="00901F79">
        <w:rPr>
          <w:b/>
        </w:rPr>
        <w:t xml:space="preserve"> Scrum</w:t>
      </w:r>
      <w:r>
        <w:t xml:space="preserve"> en collaboration avec des </w:t>
      </w:r>
      <w:r w:rsidRPr="00901F79">
        <w:rPr>
          <w:b/>
        </w:rPr>
        <w:t>Proxy Product Owner</w:t>
      </w:r>
      <w:r>
        <w:t xml:space="preserve"> qui construisaient des scénarii en lien avec le projet, que l’on nomme </w:t>
      </w:r>
      <w:r w:rsidRPr="00901F79">
        <w:rPr>
          <w:b/>
        </w:rPr>
        <w:t>User Story</w:t>
      </w:r>
      <w:r w:rsidR="00135522">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w:t>
      </w:r>
      <w:r w:rsidRPr="003976D1">
        <w:rPr>
          <w:b/>
        </w:rPr>
        <w:t>U</w:t>
      </w:r>
      <w:r w:rsidR="00135522">
        <w:rPr>
          <w:b/>
        </w:rPr>
        <w:t>ser Stories</w:t>
      </w:r>
      <w:r>
        <w:t xml:space="preserve"> sur lesquels nous nous étions engagés avec les </w:t>
      </w:r>
      <w:r w:rsidR="00495D49" w:rsidRPr="00901F79">
        <w:rPr>
          <w:b/>
        </w:rPr>
        <w:t>Proxy Product Owner</w:t>
      </w:r>
      <w:r>
        <w:t xml:space="preserve">,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sidRPr="00665E17">
        <w:t>méthode</w:t>
      </w:r>
      <w:r>
        <w:rPr>
          <w:b/>
        </w:rPr>
        <w:t xml:space="preserve"> Scrum</w:t>
      </w:r>
      <w:r>
        <w:t xml:space="preserve"> ainsi que </w:t>
      </w:r>
      <w:r w:rsidR="00E90189">
        <w:t xml:space="preserve">sur </w:t>
      </w:r>
      <w:r>
        <w:t>le cadre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lastRenderedPageBreak/>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2336"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12" w:name="_Toc491097374"/>
      <w:bookmarkStart w:id="13" w:name="_Toc491128906"/>
      <w:r>
        <w:lastRenderedPageBreak/>
        <w:t>II.</w:t>
      </w:r>
      <w:r>
        <w:tab/>
      </w:r>
      <w:r w:rsidR="0030730B">
        <w:t>Etat de l’art</w:t>
      </w:r>
      <w:bookmarkEnd w:id="12"/>
      <w:bookmarkEnd w:id="13"/>
    </w:p>
    <w:p w:rsidR="00E64990" w:rsidRDefault="00E64990" w:rsidP="00E64990">
      <w:pPr>
        <w:pStyle w:val="Titre3"/>
      </w:pPr>
      <w:bookmarkStart w:id="14" w:name="_Toc491097375"/>
      <w:bookmarkStart w:id="15" w:name="_Toc491128907"/>
      <w:r>
        <w:t>Prélude :</w:t>
      </w:r>
      <w:bookmarkEnd w:id="14"/>
      <w:bookmarkEnd w:id="15"/>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16" w:name="_Toc491097376"/>
      <w:bookmarkStart w:id="17" w:name="_Toc491128908"/>
      <w:r>
        <w:lastRenderedPageBreak/>
        <w:t>Définition</w:t>
      </w:r>
      <w:r w:rsidR="00860A5D">
        <w:t>,</w:t>
      </w:r>
      <w:r w:rsidR="002F3ABD">
        <w:t xml:space="preserve"> objectif et exemples</w:t>
      </w:r>
      <w:bookmarkEnd w:id="16"/>
      <w:bookmarkEnd w:id="17"/>
    </w:p>
    <w:p w:rsidR="00025C4B" w:rsidRDefault="00361CA1" w:rsidP="00814D42">
      <w:r>
        <w:rPr>
          <w:noProof/>
        </w:rPr>
        <mc:AlternateContent>
          <mc:Choice Requires="wpg">
            <w:drawing>
              <wp:anchor distT="0" distB="0" distL="114300" distR="114300" simplePos="0" relativeHeight="251675648"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AD75B4" w:rsidRPr="00361CA1" w:rsidRDefault="00AD75B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AD75B4" w:rsidRDefault="00AD75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5648;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AD75B4" w:rsidRPr="00361CA1" w:rsidRDefault="00AD75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AD75B4" w:rsidRPr="00361CA1" w:rsidRDefault="00AD75B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AD75B4" w:rsidRDefault="00AD75B4"/>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3600"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AD75B4" w:rsidRPr="00F519DC"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4</w:t>
                            </w:r>
                            <w:r>
                              <w:fldChar w:fldCharType="end"/>
                            </w:r>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AD75B4" w:rsidRPr="00F519DC"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4</w:t>
                      </w:r>
                      <w:r>
                        <w:fldChar w:fldCharType="end"/>
                      </w:r>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lastRenderedPageBreak/>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p>
    <w:p w:rsidR="00334ED2" w:rsidRDefault="00334ED2" w:rsidP="003235CA">
      <w:r>
        <w:tab/>
        <w:t>Enfin, pour citer un exemple d’un « Serious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 xml:space="preserve">en plus de cours avec un enseignant, ils ont une obligation de réaliser un nombre d’exercices écrits </w:t>
      </w:r>
      <w:r w:rsidR="00AA4083">
        <w:lastRenderedPageBreak/>
        <w:t>et oraux sur le site de Gymglish</w:t>
      </w:r>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w:t>
      </w:r>
      <w:r w:rsidR="00A72B0A">
        <w:t>.</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B357CA">
      <w:pPr>
        <w:keepNext/>
      </w:pPr>
      <w:r>
        <w:lastRenderedPageBreak/>
        <w:tab/>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8F53C9" w:rsidRPr="003235CA" w:rsidRDefault="00B357CA" w:rsidP="00B357CA">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5</w:t>
      </w:r>
      <w:r w:rsidR="005F7D16">
        <w:fldChar w:fldCharType="end"/>
      </w:r>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18" w:name="_Toc491097377"/>
      <w:bookmarkStart w:id="19" w:name="_Toc491128909"/>
      <w:r>
        <w:lastRenderedPageBreak/>
        <w:t>Etude du marché</w:t>
      </w:r>
      <w:r w:rsidR="00FC08B9">
        <w:t xml:space="preserve"> des Serious Games</w:t>
      </w:r>
      <w:bookmarkEnd w:id="18"/>
      <w:bookmarkEnd w:id="19"/>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r w:rsidR="00F46186">
        <w:rPr>
          <w:rStyle w:val="Appelnotedebasdep"/>
        </w:rPr>
        <w:footnoteReference w:id="4"/>
      </w:r>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20" w:name="_Toc491097378"/>
      <w:bookmarkStart w:id="21" w:name="_Toc491128910"/>
      <w:r>
        <w:lastRenderedPageBreak/>
        <w:t>Analyse du projet I-Learning</w:t>
      </w:r>
      <w:bookmarkEnd w:id="20"/>
      <w:bookmarkEnd w:id="21"/>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AD75B4" w:rsidRPr="00F1600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6</w:t>
                              </w:r>
                              <w:r>
                                <w:fldChar w:fldCharType="end"/>
                              </w:r>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AD75B4" w:rsidRPr="00F1600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6</w:t>
                        </w:r>
                        <w:r>
                          <w:fldChar w:fldCharType="end"/>
                        </w:r>
                        <w:r>
                          <w:t xml:space="preserve"> – Page d’inscription d’un utilisateur</w:t>
                        </w:r>
                      </w:p>
                    </w:txbxContent>
                  </v:textbox>
                </v:shape>
                <w10:anchorlock/>
              </v:group>
            </w:pict>
          </mc:Fallback>
        </mc:AlternateContent>
      </w:r>
    </w:p>
    <w:p w:rsidR="00051714" w:rsidRDefault="0054639B" w:rsidP="005B0F93">
      <w:r>
        <w:lastRenderedPageBreak/>
        <w:t>;; ;</w:t>
      </w:r>
      <w:r w:rsidR="004064F7">
        <w:rPr>
          <w:noProof/>
        </w:rPr>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AD75B4" w:rsidRPr="00A849D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7</w:t>
                              </w:r>
                              <w:r>
                                <w:fldChar w:fldCharType="end"/>
                              </w:r>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AD75B4" w:rsidRPr="00A849D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7</w:t>
                        </w:r>
                        <w:r>
                          <w:fldChar w:fldCharType="end"/>
                        </w:r>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AD75B4" w:rsidRPr="00EA684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8</w:t>
                              </w:r>
                              <w:r>
                                <w:fldChar w:fldCharType="end"/>
                              </w:r>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AD75B4" w:rsidRPr="00EA6840"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8</w:t>
                        </w:r>
                        <w:r>
                          <w:fldChar w:fldCharType="end"/>
                        </w:r>
                        <w:r>
                          <w:t xml:space="preserve"> – Tableau de bord collaborateur</w:t>
                        </w:r>
                      </w:p>
                    </w:txbxContent>
                  </v:textbox>
                </v:shape>
                <w10:anchorlock/>
              </v:group>
            </w:pict>
          </mc:Fallback>
        </mc:AlternateContent>
      </w:r>
    </w:p>
    <w:p w:rsidR="004064F7" w:rsidRDefault="00725B60" w:rsidP="006C78A1">
      <w:r>
        <w:tab/>
        <w:t xml:space="preserve">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w:t>
      </w:r>
      <w:r>
        <w:lastRenderedPageBreak/>
        <w:t>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AD75B4" w:rsidRPr="00B17D19"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9</w:t>
                              </w:r>
                              <w:r>
                                <w:fldChar w:fldCharType="end"/>
                              </w:r>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AD75B4" w:rsidRPr="00B17D19" w:rsidRDefault="00AD75B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9</w:t>
                        </w:r>
                        <w:r>
                          <w:fldChar w:fldCharType="end"/>
                        </w:r>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AD75B4" w:rsidRPr="00151B72" w:rsidRDefault="00AD75B4" w:rsidP="00151B72">
                              <w:pPr>
                                <w:pStyle w:val="Lgende"/>
                              </w:pPr>
                              <w:r>
                                <w:t xml:space="preserve">Figure </w:t>
                              </w:r>
                              <w:bookmarkStart w:id="22" w:name="_Hlk490861340"/>
                              <w:r>
                                <w:fldChar w:fldCharType="begin"/>
                              </w:r>
                              <w:r>
                                <w:instrText xml:space="preserve"> SEQ Figure \* ARABIC </w:instrText>
                              </w:r>
                              <w:r>
                                <w:fldChar w:fldCharType="separate"/>
                              </w:r>
                              <w:r>
                                <w:rPr>
                                  <w:noProof/>
                                </w:rPr>
                                <w:t>10</w:t>
                              </w:r>
                              <w:r>
                                <w:fldChar w:fldCharType="end"/>
                              </w:r>
                              <w:bookmarkEnd w:id="22"/>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AD75B4" w:rsidRPr="00151B72" w:rsidRDefault="00AD75B4" w:rsidP="00151B72">
                        <w:pPr>
                          <w:pStyle w:val="Lgende"/>
                        </w:pPr>
                        <w:r>
                          <w:t xml:space="preserve">Figure </w:t>
                        </w:r>
                        <w:bookmarkStart w:id="23" w:name="_Hlk490861340"/>
                        <w:r>
                          <w:fldChar w:fldCharType="begin"/>
                        </w:r>
                        <w:r>
                          <w:instrText xml:space="preserve"> SEQ Figure \* ARABIC </w:instrText>
                        </w:r>
                        <w:r>
                          <w:fldChar w:fldCharType="separate"/>
                        </w:r>
                        <w:r>
                          <w:rPr>
                            <w:noProof/>
                          </w:rPr>
                          <w:t>10</w:t>
                        </w:r>
                        <w:r>
                          <w:fldChar w:fldCharType="end"/>
                        </w:r>
                        <w:bookmarkEnd w:id="23"/>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r w:rsidR="005F7D16">
        <w:fldChar w:fldCharType="begin"/>
      </w:r>
      <w:r w:rsidR="005F7D16">
        <w:instrText xml:space="preserve"> SEQ Figure \* ARABIC </w:instrText>
      </w:r>
      <w:r w:rsidR="005F7D16">
        <w:fldChar w:fldCharType="separate"/>
      </w:r>
      <w:r w:rsidR="00C210B4">
        <w:rPr>
          <w:noProof/>
        </w:rPr>
        <w:t>11</w:t>
      </w:r>
      <w:r w:rsidR="005F7D16">
        <w:fldChar w:fldCharType="end"/>
      </w:r>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r w:rsidR="005F7D16">
        <w:fldChar w:fldCharType="begin"/>
      </w:r>
      <w:r w:rsidR="005F7D16">
        <w:instrText xml:space="preserve"> SEQ Figure \* ARABIC </w:instrText>
      </w:r>
      <w:r w:rsidR="005F7D16">
        <w:fldChar w:fldCharType="separate"/>
      </w:r>
      <w:r w:rsidR="00C210B4">
        <w:rPr>
          <w:noProof/>
        </w:rPr>
        <w:t>12</w:t>
      </w:r>
      <w:r w:rsidR="005F7D16">
        <w:fldChar w:fldCharType="end"/>
      </w:r>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r w:rsidR="005F7D16">
        <w:fldChar w:fldCharType="begin"/>
      </w:r>
      <w:r w:rsidR="005F7D16">
        <w:instrText xml:space="preserve"> SEQ Figure \* ARABIC </w:instrText>
      </w:r>
      <w:r w:rsidR="005F7D16">
        <w:fldChar w:fldCharType="separate"/>
      </w:r>
      <w:r w:rsidR="00C210B4">
        <w:rPr>
          <w:noProof/>
        </w:rPr>
        <w:t>13</w:t>
      </w:r>
      <w:r w:rsidR="005F7D16">
        <w:fldChar w:fldCharType="end"/>
      </w:r>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AD75B4" w:rsidRPr="00294850" w:rsidRDefault="00AD75B4" w:rsidP="00517F0E">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14</w:t>
                              </w:r>
                              <w:r>
                                <w:fldChar w:fldCharType="end"/>
                              </w:r>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AD75B4" w:rsidRPr="00294850" w:rsidRDefault="00AD75B4" w:rsidP="00517F0E">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14</w:t>
                        </w:r>
                        <w:r>
                          <w:fldChar w:fldCharType="end"/>
                        </w:r>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r w:rsidR="005F7D16">
        <w:fldChar w:fldCharType="begin"/>
      </w:r>
      <w:r w:rsidR="005F7D16">
        <w:instrText xml:space="preserve"> SEQ Figure \* ARABIC </w:instrText>
      </w:r>
      <w:r w:rsidR="005F7D16">
        <w:fldChar w:fldCharType="separate"/>
      </w:r>
      <w:r w:rsidR="00C210B4">
        <w:rPr>
          <w:noProof/>
        </w:rPr>
        <w:t>15</w:t>
      </w:r>
      <w:r w:rsidR="005F7D16">
        <w:fldChar w:fldCharType="end"/>
      </w:r>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r w:rsidR="005F7D16">
        <w:fldChar w:fldCharType="begin"/>
      </w:r>
      <w:r w:rsidR="005F7D16">
        <w:instrText xml:space="preserve"> SEQ Figure \* ARABIC </w:instrText>
      </w:r>
      <w:r w:rsidR="005F7D16">
        <w:fldChar w:fldCharType="separate"/>
      </w:r>
      <w:r w:rsidR="00C210B4">
        <w:rPr>
          <w:noProof/>
        </w:rPr>
        <w:t>16</w:t>
      </w:r>
      <w:r w:rsidR="005F7D16">
        <w:fldChar w:fldCharType="end"/>
      </w:r>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6672"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17</w:t>
      </w:r>
      <w:r w:rsidR="005F7D16">
        <w:fldChar w:fldCharType="end"/>
      </w:r>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18</w:t>
      </w:r>
      <w:r w:rsidR="005F7D16">
        <w:fldChar w:fldCharType="end"/>
      </w:r>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19</w:t>
      </w:r>
      <w:r w:rsidR="005F7D16">
        <w:fldChar w:fldCharType="end"/>
      </w:r>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20</w:t>
      </w:r>
      <w:r w:rsidR="005F7D16">
        <w:fldChar w:fldCharType="end"/>
      </w:r>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21</w:t>
      </w:r>
      <w:r w:rsidR="005F7D16">
        <w:fldChar w:fldCharType="end"/>
      </w:r>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22</w:t>
      </w:r>
      <w:r w:rsidR="005F7D16">
        <w:fldChar w:fldCharType="end"/>
      </w:r>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23</w:t>
      </w:r>
      <w:r w:rsidR="005F7D16">
        <w:fldChar w:fldCharType="end"/>
      </w:r>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5F7D16">
        <w:rPr>
          <w:noProof/>
        </w:rPr>
        <w:fldChar w:fldCharType="begin"/>
      </w:r>
      <w:r w:rsidR="005F7D16">
        <w:rPr>
          <w:noProof/>
        </w:rPr>
        <w:instrText xml:space="preserve"> SEQ Figure \* ARABIC </w:instrText>
      </w:r>
      <w:r w:rsidR="005F7D16">
        <w:rPr>
          <w:noProof/>
        </w:rPr>
        <w:fldChar w:fldCharType="separate"/>
      </w:r>
      <w:r w:rsidR="00C210B4">
        <w:rPr>
          <w:noProof/>
        </w:rPr>
        <w:t>24</w:t>
      </w:r>
      <w:r w:rsidR="005F7D16">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24" w:name="_Toc491097379"/>
      <w:bookmarkStart w:id="25" w:name="_Toc491128911"/>
      <w:r>
        <w:t>Ergonomie et Design</w:t>
      </w:r>
      <w:bookmarkEnd w:id="24"/>
      <w:bookmarkEnd w:id="25"/>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r w:rsidR="00FB4F46">
        <w:t>adaptées</w:t>
      </w:r>
      <w:r>
        <w:t xml:space="preserve"> : il faut agrandir la page pour pouvoir accéder aux </w:t>
      </w:r>
      <w:r>
        <w:lastRenderedPageBreak/>
        <w:t>différents éléments et il n’y a pas de version mobile du site pour garder les fonctionnalités de base du projet, comme l’on pourrait trouver sur les sites d’e-commerce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25</w:t>
      </w:r>
      <w:r w:rsidR="005F7D16">
        <w:fldChar w:fldCharType="end"/>
      </w:r>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5F7D16">
        <w:fldChar w:fldCharType="begin"/>
      </w:r>
      <w:r w:rsidR="005F7D16">
        <w:instrText xml:space="preserve"> SEQ Figure \* ARABIC </w:instrText>
      </w:r>
      <w:r w:rsidR="005F7D16">
        <w:fldChar w:fldCharType="separate"/>
      </w:r>
      <w:r w:rsidR="00C210B4">
        <w:rPr>
          <w:noProof/>
        </w:rPr>
        <w:t>26</w:t>
      </w:r>
      <w:r w:rsidR="005F7D16">
        <w:fldChar w:fldCharType="end"/>
      </w:r>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5F7D16">
        <w:fldChar w:fldCharType="begin"/>
      </w:r>
      <w:r w:rsidR="005F7D16">
        <w:instrText xml:space="preserve"> SEQ Figure \* ARABIC </w:instrText>
      </w:r>
      <w:r w:rsidR="005F7D16">
        <w:fldChar w:fldCharType="separate"/>
      </w:r>
      <w:r w:rsidR="00C210B4">
        <w:rPr>
          <w:noProof/>
        </w:rPr>
        <w:t>27</w:t>
      </w:r>
      <w:r w:rsidR="005F7D16">
        <w:fldChar w:fldCharType="end"/>
      </w:r>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26" w:name="_Toc491097380"/>
      <w:bookmarkStart w:id="27" w:name="_Toc491128912"/>
      <w:r>
        <w:t>Sécurité du projet</w:t>
      </w:r>
      <w:bookmarkEnd w:id="26"/>
      <w:bookmarkEnd w:id="27"/>
      <w:r>
        <w:t xml:space="preserve"> </w:t>
      </w:r>
    </w:p>
    <w:p w:rsidR="00DF08A8" w:rsidRDefault="00DF08A8" w:rsidP="00DF08A8">
      <w:r>
        <w:tab/>
      </w:r>
      <w:r w:rsidR="009005B0">
        <w:t>TODO : contrôle données (intégrité ?) serveur</w:t>
      </w:r>
    </w:p>
    <w:p w:rsidR="00D43B3B" w:rsidRDefault="00D43B3B" w:rsidP="00D43B3B">
      <w:r>
        <w:t>On a pu voir dans la partie les ataques, certaines sont réalisable car les validations sont réaliser</w:t>
      </w:r>
      <w:r>
        <w:t xml:space="preserve"> </w:t>
      </w:r>
      <w:r>
        <w:t>par le client. De ce fait les données qu’on reçoit n’importe quoi, ce qui peuvent provoquer des</w:t>
      </w:r>
      <w:r>
        <w:t xml:space="preserve"> </w:t>
      </w:r>
      <w:r>
        <w:t>graves dommages. Dans les règles de sécurités de bases, il ne faut jamais faire confiance au</w:t>
      </w:r>
      <w:r>
        <w:t xml:space="preserve"> </w:t>
      </w:r>
      <w:r>
        <w:t>client comme on a pu voir la partie "code modification". Le client peut toujours modifier, ou</w:t>
      </w:r>
      <w:r>
        <w:t xml:space="preserve"> </w:t>
      </w:r>
      <w:r>
        <w:t>désactiver les protections coté web, il faut donc s’assurer de filtrer ce qui vient du client afin</w:t>
      </w:r>
      <w:r>
        <w:t xml:space="preserve"> </w:t>
      </w:r>
      <w:r>
        <w:t>d’assurer le bon fonctionnement de l’application.</w:t>
      </w:r>
    </w:p>
    <w:p w:rsidR="00D43B3B" w:rsidRDefault="00D43B3B" w:rsidP="00D43B3B">
      <w:r>
        <w:t>Il faut voir la différence entre la validation des données coté client et côté serveur. Le</w:t>
      </w:r>
      <w:r>
        <w:t xml:space="preserve"> </w:t>
      </w:r>
      <w:r>
        <w:t>contrôle coté client n’est pas fait pour sécuriser l’application, mais de filtrer un grand nombre</w:t>
      </w:r>
      <w:r>
        <w:t xml:space="preserve"> </w:t>
      </w:r>
      <w:r>
        <w:t>de requêtes qui ne sont pas avec le bon format ou encore avec des données correctes. C’est une</w:t>
      </w:r>
      <w:r>
        <w:t xml:space="preserve"> </w:t>
      </w:r>
      <w:r>
        <w:t xml:space="preserve">question d’optimiser les performances </w:t>
      </w:r>
      <w:r w:rsidR="008801B4">
        <w:t>du serveur</w:t>
      </w:r>
      <w:r>
        <w:t>, mais également une question d’estétique. Il</w:t>
      </w:r>
      <w:r>
        <w:t xml:space="preserve"> </w:t>
      </w:r>
      <w:r>
        <w:t xml:space="preserve">vaut mieux un message qui apparait pour nous prévenir que les données sont fausses, </w:t>
      </w:r>
      <w:r w:rsidR="007D7B2A">
        <w:t>qu’une requête envoyée</w:t>
      </w:r>
      <w:r>
        <w:t xml:space="preserve"> au serveur qui va la rejeter. C’est donc le serveur qui a la responsabilité</w:t>
      </w:r>
      <w:r>
        <w:t xml:space="preserve"> </w:t>
      </w:r>
      <w:r>
        <w:t>de vérifier les formes de données, si elles sont correctes et de parser les données. Parser et</w:t>
      </w:r>
      <w:r>
        <w:t xml:space="preserve"> </w:t>
      </w:r>
      <w:r>
        <w:t>contrôler les données permet de se protéger contre les injections qui peut nuire au serveur et</w:t>
      </w:r>
      <w:r w:rsidR="00764FCD">
        <w:t xml:space="preserve"> </w:t>
      </w:r>
      <w:r>
        <w:t>à la BDD qui sont volontaires ou involontaires</w:t>
      </w:r>
    </w:p>
    <w:p w:rsidR="009005B0" w:rsidRDefault="009005B0" w:rsidP="00DF08A8">
      <w:r>
        <w:t>TODO 2 : API REST administrés avec droits</w:t>
      </w:r>
    </w:p>
    <w:p w:rsidR="007A0A78" w:rsidRDefault="00314482" w:rsidP="007A0A78">
      <w:pPr>
        <w:pStyle w:val="Paragraphedeliste"/>
        <w:numPr>
          <w:ilvl w:val="0"/>
          <w:numId w:val="28"/>
        </w:numPr>
      </w:pPr>
      <w:r>
        <w:t>Inspection du code et service REST non contrôlés (admin, droits, users …)</w:t>
      </w:r>
    </w:p>
    <w:p w:rsidR="009005B0" w:rsidRPr="00DF08A8" w:rsidRDefault="009005B0" w:rsidP="00DF08A8">
      <w:r>
        <w:t>TODO 3 : Injections =&gt; Echapper toutes les entrées</w:t>
      </w:r>
    </w:p>
    <w:p w:rsidR="00521D6B" w:rsidRDefault="00521D6B" w:rsidP="00521D6B">
      <w:pPr>
        <w:pStyle w:val="Titre3"/>
        <w:numPr>
          <w:ilvl w:val="0"/>
          <w:numId w:val="23"/>
        </w:numPr>
      </w:pPr>
      <w:bookmarkStart w:id="28" w:name="_Toc491097381"/>
      <w:bookmarkStart w:id="29" w:name="_Toc491128913"/>
      <w:r>
        <w:t>Performance du projet</w:t>
      </w:r>
      <w:bookmarkEnd w:id="28"/>
      <w:bookmarkEnd w:id="29"/>
    </w:p>
    <w:p w:rsidR="00D56E48" w:rsidRDefault="00521D6B" w:rsidP="00D56E48">
      <w:pPr>
        <w:pStyle w:val="Titre4"/>
        <w:numPr>
          <w:ilvl w:val="1"/>
          <w:numId w:val="23"/>
        </w:numPr>
      </w:pPr>
      <w:bookmarkStart w:id="30" w:name="_Toc491097382"/>
      <w:r>
        <w:t>Application Web</w:t>
      </w:r>
      <w:bookmarkEnd w:id="30"/>
    </w:p>
    <w:p w:rsidR="001D5585" w:rsidRDefault="001D5585" w:rsidP="00D56E48">
      <w:r>
        <w:tab/>
        <w:t>Pour jauger de la performance du projet en tant qu’</w:t>
      </w:r>
      <w:r w:rsidR="000E3FB4">
        <w:t>application Web, des outils existent pour déterminer si un site est rapide, s’il y a des erreurs qui apparaissent et comparer la performance du site à la performance moyenne des sites internet en général.</w:t>
      </w:r>
    </w:p>
    <w:p w:rsidR="0036370F" w:rsidRDefault="00C14F5F" w:rsidP="00D56E48">
      <w:r>
        <w:lastRenderedPageBreak/>
        <w:t>Google propose un outil d’évaluation gratuit – Google PageSpeed Insights</w:t>
      </w:r>
      <w:r>
        <w:rPr>
          <w:rStyle w:val="Appelnotedebasdep"/>
        </w:rPr>
        <w:footnoteReference w:id="6"/>
      </w:r>
      <w:r>
        <w:t xml:space="preserve"> – de la performance d’un site mais il ne propose qu’un score sur 100 de l’efficacité mesurée sans donner beaucoup de détails. Un autre outil venant de </w:t>
      </w:r>
      <w:r w:rsidR="00091163">
        <w:t>dareboost</w:t>
      </w:r>
      <w:r w:rsidR="00091163">
        <w:rPr>
          <w:rStyle w:val="Appelnotedebasdep"/>
        </w:rPr>
        <w:footnoteReference w:id="7"/>
      </w:r>
      <w:r w:rsidR="005F7D16">
        <w:t xml:space="preserve"> permet d’accéder à plus de détails ainsi que des conseils sur les optimisations à apporter pour augmenter la performance du site.</w:t>
      </w:r>
    </w:p>
    <w:p w:rsidR="00615D32" w:rsidRDefault="00615D32" w:rsidP="00D56E48">
      <w:r>
        <w:t>L’outil de Google nous affiche un score de 64 sur 100 sur le projet I-Learning comparé à un 100 sur 100 sans faute du site Codingame que nous avons pris comme modèle.</w:t>
      </w:r>
    </w:p>
    <w:p w:rsidR="00B82CFD" w:rsidRDefault="00B82CFD" w:rsidP="00B82CFD">
      <w:r>
        <w:t>Quant à dareboost, voici ce que donnent les rapports de performance :</w:t>
      </w:r>
    </w:p>
    <w:p w:rsidR="005F7D16" w:rsidRDefault="005F7D16" w:rsidP="00B82CFD">
      <w:r>
        <w:rPr>
          <w:noProof/>
        </w:rPr>
        <w:drawing>
          <wp:inline distT="0" distB="0" distL="0" distR="0">
            <wp:extent cx="5753100" cy="4743450"/>
            <wp:effectExtent l="0" t="0" r="0" b="0"/>
            <wp:docPr id="88" name="Image 88" descr="C:\Users\dma3622\AppData\Local\Microsoft\Windows\INetCache\Content.Word\chrome_2017-08-22_01-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chrome_2017-08-22_01-37-2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4743450"/>
                    </a:xfrm>
                    <a:prstGeom prst="rect">
                      <a:avLst/>
                    </a:prstGeom>
                    <a:noFill/>
                    <a:ln>
                      <a:noFill/>
                    </a:ln>
                  </pic:spPr>
                </pic:pic>
              </a:graphicData>
            </a:graphic>
          </wp:inline>
        </w:drawing>
      </w:r>
    </w:p>
    <w:p w:rsidR="005F7D16" w:rsidRDefault="005F7D16" w:rsidP="005F7D16">
      <w:pPr>
        <w:pStyle w:val="Lgende"/>
        <w:jc w:val="both"/>
      </w:pPr>
      <w:r>
        <w:t xml:space="preserve">Figure </w:t>
      </w:r>
      <w:r>
        <w:fldChar w:fldCharType="begin"/>
      </w:r>
      <w:r>
        <w:instrText xml:space="preserve"> SEQ Figure \* ARABIC </w:instrText>
      </w:r>
      <w:r>
        <w:fldChar w:fldCharType="separate"/>
      </w:r>
      <w:r w:rsidR="00C210B4">
        <w:rPr>
          <w:noProof/>
        </w:rPr>
        <w:t>28</w:t>
      </w:r>
      <w:r>
        <w:fldChar w:fldCharType="end"/>
      </w:r>
      <w:r>
        <w:t xml:space="preserve"> – Rapport de performance sous dareboost</w:t>
      </w:r>
      <w:r>
        <w:rPr>
          <w:rStyle w:val="Appelnotedebasdep"/>
        </w:rPr>
        <w:footnoteReference w:id="8"/>
      </w:r>
      <w:r w:rsidR="00EA50F7">
        <w:t xml:space="preserve"> du projet I-learning</w:t>
      </w:r>
    </w:p>
    <w:p w:rsidR="00C210B4" w:rsidRDefault="00C210B4" w:rsidP="00C210B4">
      <w:pPr>
        <w:keepNext/>
      </w:pPr>
      <w:r>
        <w:rPr>
          <w:noProof/>
        </w:rPr>
        <w:lastRenderedPageBreak/>
        <w:drawing>
          <wp:inline distT="0" distB="0" distL="0" distR="0">
            <wp:extent cx="5753100" cy="4810125"/>
            <wp:effectExtent l="0" t="0" r="0" b="9525"/>
            <wp:docPr id="90" name="Image 90" descr="C:\Users\dma3622\AppData\Local\Microsoft\Windows\INetCache\Content.Word\chrome_2017-08-22_01-4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22_01-45-0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810125"/>
                    </a:xfrm>
                    <a:prstGeom prst="rect">
                      <a:avLst/>
                    </a:prstGeom>
                    <a:noFill/>
                    <a:ln>
                      <a:noFill/>
                    </a:ln>
                  </pic:spPr>
                </pic:pic>
              </a:graphicData>
            </a:graphic>
          </wp:inline>
        </w:drawing>
      </w:r>
    </w:p>
    <w:p w:rsidR="00FD3605" w:rsidRDefault="00C210B4" w:rsidP="00C210B4">
      <w:pPr>
        <w:pStyle w:val="Lgende"/>
        <w:jc w:val="both"/>
      </w:pPr>
      <w:r>
        <w:t xml:space="preserve">Figure </w:t>
      </w:r>
      <w:r>
        <w:fldChar w:fldCharType="begin"/>
      </w:r>
      <w:r>
        <w:instrText xml:space="preserve"> SEQ Figure \* ARABIC </w:instrText>
      </w:r>
      <w:r>
        <w:fldChar w:fldCharType="separate"/>
      </w:r>
      <w:r>
        <w:rPr>
          <w:noProof/>
        </w:rPr>
        <w:t>29</w:t>
      </w:r>
      <w:r>
        <w:fldChar w:fldCharType="end"/>
      </w:r>
      <w:r>
        <w:t xml:space="preserve"> - Rapport de performance sous dareboost</w:t>
      </w:r>
      <w:r>
        <w:rPr>
          <w:rStyle w:val="Appelnotedebasdep"/>
        </w:rPr>
        <w:footnoteReference w:id="9"/>
      </w:r>
      <w:r>
        <w:t xml:space="preserve"> du </w:t>
      </w:r>
      <w:r w:rsidR="00D23A9A">
        <w:t>site Codingame</w:t>
      </w:r>
    </w:p>
    <w:p w:rsidR="00DE54D2" w:rsidRDefault="009E1FF6" w:rsidP="00B128B2">
      <w:r>
        <w:tab/>
        <w:t>Selon les critères premier octet, début de l’affichage et fin du chargement, I-Learning est plus rapide</w:t>
      </w:r>
      <w:r w:rsidR="007C1C13">
        <w:t xml:space="preserve"> dans le temps passé entre l’envoi de la requête HTTP du client et la réception du premier octet par le client. Il est aussi plus rapide pour afficher entièrement la page. Mais ces comparaisons ne sont pas réalistes car les deux sites n’ont pas été pensées pour un objectif identique. Comparer les réseaux sociaux Facebook et Twitter aurait plus de sens pour estimer sans biais quel réseau social s’affiche plus rapidement que l’autre.</w:t>
      </w:r>
      <w:r w:rsidR="005B5936">
        <w:t xml:space="preserve"> </w:t>
      </w:r>
      <w:r w:rsidR="00A67E2A">
        <w:t>Par contre, si l’on prend en compte les rapports de performance de Google et de dareboost, les deux préconisent de réduire la taille des ressources des images ainsi que des scripts Javascripts pour améliorer la performance du projet I-Learning.</w:t>
      </w:r>
      <w:r w:rsidR="008143A1">
        <w:t xml:space="preserve"> </w:t>
      </w:r>
      <w:r w:rsidR="008143A1">
        <w:br/>
      </w:r>
    </w:p>
    <w:p w:rsidR="00281E0F" w:rsidRDefault="008143A1" w:rsidP="00B128B2">
      <w:r>
        <w:lastRenderedPageBreak/>
        <w:t xml:space="preserve">Pour réduire la taille des scripts, nous pouvons compresser les </w:t>
      </w:r>
      <w:r w:rsidR="00DE54D2">
        <w:t>scripts</w:t>
      </w:r>
      <w:r>
        <w:t xml:space="preserve"> ou bien </w:t>
      </w:r>
      <w:r w:rsidR="00DE54D2">
        <w:t xml:space="preserve">les </w:t>
      </w:r>
      <w:r>
        <w:t>« minifier</w:t>
      </w:r>
      <w:r w:rsidR="00DE54D2">
        <w:t> »</w:t>
      </w:r>
      <w:r>
        <w:t> : il s’agit de retirer les commentaires, espaces et retours à la ligne inutiles pour optimiser la taille des scripts.</w:t>
      </w:r>
      <w:r w:rsidR="00192040">
        <w:t xml:space="preserve"> JSMin</w:t>
      </w:r>
      <w:r w:rsidR="00192040">
        <w:rPr>
          <w:rStyle w:val="Appelnotedebasdep"/>
        </w:rPr>
        <w:footnoteReference w:id="10"/>
      </w:r>
      <w:r w:rsidR="00192040">
        <w:t xml:space="preserve"> est une solution</w:t>
      </w:r>
      <w:r w:rsidR="00D373D4">
        <w:t xml:space="preserve"> permettant cela.</w:t>
      </w:r>
      <w:r w:rsidR="00281E0F">
        <w:t xml:space="preserve"> Ensuite, toujours d’après le rapport de performance dareboost, plus de 61,84% des ressources correspondent au pourcentage d’images chargées lors du chargement de la page d’I-Learning. Des outils sont également présents dans ce genre de situation mais l’un des points les plus importants pour un site internet, c’est la capacité de celui-ci à rester disponible lorsque les serveurs doivent prendre en charge un nombre conséquent d’utilisateurs connectés. </w:t>
      </w:r>
    </w:p>
    <w:p w:rsidR="00281E0F" w:rsidRDefault="00CD04DC" w:rsidP="00B128B2">
      <w:r>
        <w:tab/>
      </w:r>
      <w:r w:rsidR="00DE72E6">
        <w:t>Nous entrons dans le domaine de l’administration système où le principe est de s’assurer que les serveurs fonctionnent bien. Pour cela, il faut établir une architecture qui optimise l’utilisation des ressources systèmes, assure une haute disponibilité des serveurs donc un fonctionnement continu et une gestion des connexions multiples, garantit une sauvegarde des données et qui puisse gérer les conflits techniques sans que cela n’empêche l’</w:t>
      </w:r>
      <w:r w:rsidR="004B602D">
        <w:t>application W</w:t>
      </w:r>
      <w:r w:rsidR="00DE72E6">
        <w:t>eb de continuer à fonctionner.</w:t>
      </w:r>
    </w:p>
    <w:p w:rsidR="00A07976" w:rsidRPr="00B128B2" w:rsidRDefault="00CD04DC" w:rsidP="00B128B2">
      <w:r>
        <w:tab/>
      </w:r>
      <w:r w:rsidR="006B6322">
        <w:t>N’ayant pas de maîtrise sur le serveur</w:t>
      </w:r>
      <w:r w:rsidR="002E2E8F">
        <w:t xml:space="preserve"> AWS qui est dédié aux projets de la practice Java, il nous était impossible de traiter ces problématiques de disponibilité et, de toute manière le projet n’est pas encore prévu pour gérer ces conflits techniques.</w:t>
      </w:r>
    </w:p>
    <w:p w:rsidR="00521D6B" w:rsidRDefault="00521D6B" w:rsidP="005B1362">
      <w:pPr>
        <w:pStyle w:val="Titre4"/>
        <w:numPr>
          <w:ilvl w:val="1"/>
          <w:numId w:val="23"/>
        </w:numPr>
      </w:pPr>
      <w:bookmarkStart w:id="31" w:name="_Toc491097383"/>
      <w:r>
        <w:t>Serious Game</w:t>
      </w:r>
      <w:bookmarkEnd w:id="31"/>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w:t>
      </w:r>
      <w:r w:rsidR="00194451">
        <w:lastRenderedPageBreak/>
        <w:t xml:space="preserve">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tab/>
        <w:t xml:space="preserve">Ces deux exercices ne sont pas </w:t>
      </w:r>
      <w:r w:rsidR="006C4FB1">
        <w:t>limités</w:t>
      </w:r>
      <w:r>
        <w:t xml:space="preserve"> par le sujet</w:t>
      </w:r>
      <w:r w:rsidR="000C279E">
        <w:t xml:space="preserve"> </w:t>
      </w:r>
      <w:r w:rsidR="006C4FB1">
        <w:t xml:space="preserve">et </w:t>
      </w:r>
      <w:r w:rsidR="004317BF">
        <w:t>par le nombre : il est donc possible de construire un nombre infini de formations et de jeux, construire une bibliothèque de formations dont on pourra modifier et les mettre à jour pour qu’elles 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5276B2" w:rsidRDefault="009E2846" w:rsidP="005276B2">
      <w:pPr>
        <w:pStyle w:val="Titre4"/>
        <w:numPr>
          <w:ilvl w:val="1"/>
          <w:numId w:val="23"/>
        </w:numPr>
      </w:pPr>
      <w:bookmarkStart w:id="32" w:name="_Toc491097384"/>
      <w:r>
        <w:t>Développement</w:t>
      </w:r>
      <w:r w:rsidR="00A07976">
        <w:t xml:space="preserve"> application W</w:t>
      </w:r>
      <w:r w:rsidR="0008629E">
        <w:t>eb</w:t>
      </w:r>
      <w:r>
        <w:t xml:space="preserve"> en méthodes agiles</w:t>
      </w:r>
      <w:bookmarkEnd w:id="32"/>
    </w:p>
    <w:p w:rsidR="000C5BF6" w:rsidRDefault="00755D83" w:rsidP="00837488">
      <w:r>
        <w:rPr>
          <w:noProof/>
        </w:rPr>
        <mc:AlternateContent>
          <mc:Choice Requires="wpg">
            <w:drawing>
              <wp:anchor distT="0" distB="0" distL="114300" distR="114300" simplePos="0" relativeHeight="251680768" behindDoc="0" locked="0" layoutInCell="1" allowOverlap="1">
                <wp:simplePos x="0" y="0"/>
                <wp:positionH relativeFrom="column">
                  <wp:posOffset>73660</wp:posOffset>
                </wp:positionH>
                <wp:positionV relativeFrom="paragraph">
                  <wp:posOffset>2317750</wp:posOffset>
                </wp:positionV>
                <wp:extent cx="5613445" cy="3125470"/>
                <wp:effectExtent l="0" t="0" r="6350" b="0"/>
                <wp:wrapTopAndBottom/>
                <wp:docPr id="68" name="Groupe 68"/>
                <wp:cNvGraphicFramePr/>
                <a:graphic xmlns:a="http://schemas.openxmlformats.org/drawingml/2006/main">
                  <a:graphicData uri="http://schemas.microsoft.com/office/word/2010/wordprocessingGroup">
                    <wpg:wgp>
                      <wpg:cNvGrpSpPr/>
                      <wpg:grpSpPr>
                        <a:xfrm>
                          <a:off x="0" y="0"/>
                          <a:ext cx="5613445" cy="3125470"/>
                          <a:chOff x="0" y="0"/>
                          <a:chExt cx="5613446" cy="3125470"/>
                        </a:xfrm>
                      </wpg:grpSpPr>
                      <pic:pic xmlns:pic="http://schemas.openxmlformats.org/drawingml/2006/picture">
                        <pic:nvPicPr>
                          <pic:cNvPr id="35" name="Image 35" descr="C:\Users\dma3622\AppData\Local\Microsoft\Windows\INetCache\Content.Word\IC407784.png">
                            <a:hlinkClick r:id="rId50"/>
                          </pic:cNvPr>
                          <pic:cNvPicPr>
                            <a:picLocks noChangeAspect="1"/>
                          </pic:cNvPicPr>
                        </pic:nvPicPr>
                        <pic:blipFill rotWithShape="1">
                          <a:blip r:embed="rId51">
                            <a:extLst>
                              <a:ext uri="{28A0092B-C50C-407E-A947-70E740481C1C}">
                                <a14:useLocalDpi xmlns:a14="http://schemas.microsoft.com/office/drawing/2010/main" val="0"/>
                              </a:ext>
                            </a:extLst>
                          </a:blip>
                          <a:srcRect t="-341" r="52483"/>
                          <a:stretch/>
                        </pic:blipFill>
                        <pic:spPr bwMode="auto">
                          <a:xfrm>
                            <a:off x="0" y="0"/>
                            <a:ext cx="2540635" cy="312547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3072810" y="967562"/>
                            <a:ext cx="2540636" cy="457200"/>
                          </a:xfrm>
                          <a:prstGeom prst="rect">
                            <a:avLst/>
                          </a:prstGeom>
                          <a:solidFill>
                            <a:prstClr val="white"/>
                          </a:solidFill>
                          <a:ln>
                            <a:noFill/>
                          </a:ln>
                        </wps:spPr>
                        <wps:txbx>
                          <w:txbxContent>
                            <w:p w:rsidR="00AD75B4" w:rsidRPr="00164E10" w:rsidRDefault="00AD75B4" w:rsidP="000C5BF6">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30</w:t>
                              </w:r>
                              <w:r>
                                <w:fldChar w:fldCharType="end"/>
                              </w:r>
                              <w:r>
                                <w:t xml:space="preserve"> – Schéma MVP Passive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8" o:spid="_x0000_s1054" style="position:absolute;left:0;text-align:left;margin-left:5.8pt;margin-top:182.5pt;width:442pt;height:246.1pt;z-index:251680768;mso-position-horizontal-relative:text;mso-position-vertical-relative:text;mso-width-relative:margin;mso-height-relative:margin" coordsize="56134,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">
                <v:shape id="Image 35" o:spid="_x0000_s1055" type="#_x0000_t75" href="https://i-msdn.sec.s-msft.com/dynimg/IC407784.png" style="position:absolute;width:25406;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" o:button="t">
                  <v:fill o:detectmouseclick="t"/>
                  <v:imagedata r:id="rId52" o:title="IC407784" croptop="-223f" cropright="34395f"/>
                </v:shape>
                <v:shape id="Zone de texte 67" o:spid="_x0000_s1056" type="#_x0000_t202" style="position:absolute;left:30728;top:9675;width:254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AD75B4" w:rsidRPr="00164E10" w:rsidRDefault="00AD75B4" w:rsidP="000C5BF6">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30</w:t>
                        </w:r>
                        <w:r>
                          <w:fldChar w:fldCharType="end"/>
                        </w:r>
                        <w:r>
                          <w:t xml:space="preserve"> – Schéma MVP Passive View</w:t>
                        </w:r>
                      </w:p>
                    </w:txbxContent>
                  </v:textbox>
                </v:shape>
                <w10:wrap type="topAndBottom"/>
              </v:group>
            </w:pict>
          </mc:Fallback>
        </mc:AlternateContent>
      </w:r>
      <w:r w:rsidR="004F7424">
        <w:tab/>
        <w:t xml:space="preserve">Nous avons réalisé une refonte du projet lors du Sprint 6 car nous rencontrions des régressions sur des parties du projet qui étaient supposées indépendantes l’une de l’autre : il nous fallait instaurer une architecture qui nous éclaircit les différents rôles des composantes du projet. Notre équipe a songé durant deux Sprints de partir sur un modèle </w:t>
      </w:r>
      <w:r w:rsidR="00967352">
        <w:t>BackboneJS où la logique est bien séparée de l’interface utilisateur. En effet, le « Model » aurait pour responsabilité de récupérer les données de la base de données et de récupérer les actions côté « View » : si cela impacte la donnée, le « Model » se charge de renvoyer des évènements vers la « View ». Or, après discussion avec Henri DARMET concernant l’architecture du projet, il nous a proposé l’architecture MVP</w:t>
      </w:r>
      <w:r w:rsidR="00967352">
        <w:rPr>
          <w:rStyle w:val="Appelnotedebasdep"/>
        </w:rPr>
        <w:footnoteReference w:id="11"/>
      </w:r>
      <w:r w:rsidR="00967352">
        <w:t xml:space="preserve"> : </w:t>
      </w:r>
      <w:r w:rsidR="00837488">
        <w:t xml:space="preserve">la déclinaison que nous avons utilisée est la « Passive View ». Dans un premier temps, l’architecture MVP se décompose en trois parties : </w:t>
      </w:r>
    </w:p>
    <w:p w:rsidR="00837488" w:rsidRDefault="004F7424" w:rsidP="00837488">
      <w:r>
        <w:lastRenderedPageBreak/>
        <w:t xml:space="preserve"> </w:t>
      </w:r>
    </w:p>
    <w:p w:rsidR="006066C6" w:rsidRDefault="00837488" w:rsidP="00837488">
      <w:pPr>
        <w:pStyle w:val="Paragraphedeliste"/>
        <w:numPr>
          <w:ilvl w:val="0"/>
          <w:numId w:val="26"/>
        </w:numPr>
      </w:pPr>
      <w:r>
        <w:t>View : elle a pour responsabilité l’affichage visuel d</w:t>
      </w:r>
      <w:r w:rsidR="00E910F0">
        <w:t>es éléments sur la page</w:t>
      </w:r>
      <w:r>
        <w:t xml:space="preserve">, elle gère le contrôle des interactions utilisateurs et se charge de transmettre ces interactions utilisateurs vers le </w:t>
      </w:r>
      <w:r w:rsidR="00EE74C9">
        <w:t>« </w:t>
      </w:r>
      <w:r>
        <w:t>Presenter</w:t>
      </w:r>
      <w:r w:rsidR="00EE74C9">
        <w:t> »</w:t>
      </w:r>
      <w:r w:rsidR="00AB3DA8">
        <w:t>. Une composante de la « View » qu’on nomme « State » se charge de contenir les informations qui font état de la page : l’utilisateur, la page qui est affichée, la formation en cours de modification ou bien le numéro de la question qui est en cours de résolution, etc…</w:t>
      </w:r>
    </w:p>
    <w:p w:rsidR="00837488" w:rsidRDefault="00837488" w:rsidP="00837488">
      <w:pPr>
        <w:pStyle w:val="Paragraphedeliste"/>
        <w:numPr>
          <w:ilvl w:val="0"/>
          <w:numId w:val="26"/>
        </w:numPr>
      </w:pPr>
      <w:r>
        <w:t xml:space="preserve">Presenter : le « Presenter » se charge de récupérer </w:t>
      </w:r>
      <w:r w:rsidR="00AB3DA8">
        <w:t>les évènements utilisateurs et selon les cas, elle va mettre à jour le « Model » et renvoyer des informations à la « View » ainsi que modifier le « State » - par exemple si l’on bascule d’une page à une autre.</w:t>
      </w:r>
    </w:p>
    <w:p w:rsidR="00837488" w:rsidRDefault="00837488" w:rsidP="00837488">
      <w:pPr>
        <w:pStyle w:val="Paragraphedeliste"/>
        <w:numPr>
          <w:ilvl w:val="0"/>
          <w:numId w:val="26"/>
        </w:numPr>
      </w:pPr>
      <w:r>
        <w:t>Model :</w:t>
      </w:r>
      <w:r w:rsidR="00AB3DA8">
        <w:t xml:space="preserve"> les données de l’application ainsi que</w:t>
      </w:r>
      <w:r w:rsidR="000C5BF6">
        <w:t xml:space="preserve"> la logique de celle-ci se trouvent dans le « Model »</w:t>
      </w:r>
      <w:r w:rsidR="00C33C42">
        <w:t xml:space="preserve">. </w:t>
      </w:r>
      <w:r w:rsidR="002F2997">
        <w:t>Dans le cas du « Passive View », pour tout changement opéré au niveau du « Model », le « Presenter » se chargera de mettre à jour la « View » pour refléter les changements visuels.</w:t>
      </w:r>
    </w:p>
    <w:p w:rsidR="004E4048" w:rsidRDefault="00435010" w:rsidP="00435010">
      <w:r>
        <w:tab/>
        <w:t>Le principe de BackboneJS se rapproche étroitement de ce que nous apporte l’architecture MVP et nous avons donc opté pour cette voie. Depuis l’intégration d’une architecture MVP au projet, nous avions gagné en lisibilité, nous avions pris deux Sprints pour récupérer une grande partie des fonctionnalités qui avaient été implémentées depuis le début du projet et nous pouvions mieux apercevoir la logique de notre application ainsi que de la manière dont elle fonctionnait.</w:t>
      </w:r>
      <w:r w:rsidR="000764F4">
        <w:t xml:space="preserve"> L’intérêt de la « Passive View » est le fait que la « View » n’a pas connaissance des changements appliqués au modèle</w:t>
      </w:r>
      <w:r w:rsidR="00A93D59">
        <w:t xml:space="preserve"> et</w:t>
      </w:r>
      <w:r w:rsidR="00250FF2">
        <w:t xml:space="preserve"> que l’on doit uniquement tester le « Presenter » pour </w:t>
      </w:r>
      <w:r w:rsidR="00336FCD">
        <w:t>tester le comportement de l’application.</w:t>
      </w:r>
      <w:r>
        <w:t xml:space="preserve"> A cet instant, Henri DARMET nous a proposé de passer des revues de code </w:t>
      </w:r>
      <w:r w:rsidR="000764F4">
        <w:t>et de nous montrer comment disposer d’un code auto-documenté, sans rajouter de commentaires</w:t>
      </w:r>
      <w:r w:rsidR="00F2412D">
        <w:t>.</w:t>
      </w:r>
    </w:p>
    <w:p w:rsidR="00E928EA" w:rsidRDefault="00E928EA" w:rsidP="00F55514">
      <w:pPr>
        <w:keepNext/>
      </w:pPr>
    </w:p>
    <w:p w:rsidR="00F55514" w:rsidRDefault="004E4048" w:rsidP="00F55514">
      <w:pPr>
        <w:keepNext/>
      </w:pPr>
      <w:r>
        <w:rPr>
          <w:noProof/>
        </w:rPr>
        <w:drawing>
          <wp:inline distT="0" distB="0" distL="0" distR="0">
            <wp:extent cx="5762625" cy="3455670"/>
            <wp:effectExtent l="0" t="0" r="9525" b="0"/>
            <wp:docPr id="75" name="Image 75" descr="C:\Users\dma3622\AppData\Local\Microsoft\Windows\INetCache\Content.Word\webstorm_2017-08-21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webstorm_2017-08-21_00-02-4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rsidR="00E928EA" w:rsidRDefault="00F55514" w:rsidP="00E928EA">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31</w:t>
      </w:r>
      <w:r w:rsidR="005F7D16">
        <w:fldChar w:fldCharType="end"/>
      </w:r>
      <w:r>
        <w:t xml:space="preserve"> – Exemple sous WebStorm d’une méthode </w:t>
      </w:r>
      <w:r>
        <w:rPr>
          <w:b/>
        </w:rPr>
        <w:t>display</w:t>
      </w:r>
      <w:r>
        <w:t xml:space="preserve"> d’une « View »</w:t>
      </w:r>
    </w:p>
    <w:p w:rsidR="004C10EA" w:rsidRDefault="004C10EA" w:rsidP="00E928EA">
      <w:r>
        <w:rPr>
          <w:noProof/>
        </w:rPr>
        <mc:AlternateContent>
          <mc:Choice Requires="wps">
            <w:drawing>
              <wp:anchor distT="45720" distB="45720" distL="114300" distR="114300" simplePos="0" relativeHeight="251682816" behindDoc="1" locked="0" layoutInCell="1" allowOverlap="1">
                <wp:simplePos x="0" y="0"/>
                <wp:positionH relativeFrom="margin">
                  <wp:align>left</wp:align>
                </wp:positionH>
                <wp:positionV relativeFrom="paragraph">
                  <wp:posOffset>42545</wp:posOffset>
                </wp:positionV>
                <wp:extent cx="3157855" cy="4008120"/>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4008120"/>
                        </a:xfrm>
                        <a:prstGeom prst="rect">
                          <a:avLst/>
                        </a:prstGeom>
                        <a:solidFill>
                          <a:srgbClr val="FFFFFF"/>
                        </a:solidFill>
                        <a:ln w="9525">
                          <a:noFill/>
                          <a:miter lim="800000"/>
                          <a:headEnd/>
                          <a:tailEnd/>
                        </a:ln>
                      </wps:spPr>
                      <wps:txbx>
                        <w:txbxContent>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AD75B4" w:rsidRPr="004C10EA" w:rsidRDefault="00AD75B4"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AD75B4" w:rsidRPr="004C10EA" w:rsidRDefault="00AD75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AD75B4" w:rsidRPr="004C10EA" w:rsidRDefault="00AD75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left:0;text-align:left;margin-left:0;margin-top:3.35pt;width:248.65pt;height:315.6pt;z-index:-251633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" stroked="f">
                <v:textbox>
                  <w:txbxContent>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AD75B4" w:rsidRPr="004C10EA" w:rsidRDefault="00AD75B4"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AD75B4" w:rsidRPr="004C10EA" w:rsidRDefault="00AD75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AD75B4" w:rsidRPr="004C10EA" w:rsidRDefault="00AD75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AD75B4" w:rsidRPr="004C10EA" w:rsidRDefault="00AD75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square" anchorx="margin"/>
              </v:shape>
            </w:pict>
          </mc:Fallback>
        </mc:AlternateContent>
      </w:r>
    </w:p>
    <w:p w:rsidR="0014249B" w:rsidRDefault="0084053A" w:rsidP="00E928EA">
      <w:r>
        <w:t xml:space="preserve">Chaque « View » dispose d’une méthode </w:t>
      </w:r>
      <w:r>
        <w:rPr>
          <w:b/>
        </w:rPr>
        <w:t>display</w:t>
      </w:r>
      <w:r>
        <w:t xml:space="preserve"> qui fait appel à la méthode de la classe mère, d’où le </w:t>
      </w:r>
      <w:r>
        <w:rPr>
          <w:i/>
        </w:rPr>
        <w:t>super.display()</w:t>
      </w:r>
      <w:r>
        <w:t xml:space="preserve">. </w:t>
      </w:r>
      <w:r w:rsidR="00B13050">
        <w:t xml:space="preserve">Notre « View » </w:t>
      </w:r>
      <w:r w:rsidR="00B13050" w:rsidRPr="004C10EA">
        <w:rPr>
          <w:i/>
        </w:rPr>
        <w:t>FormationAdminV</w:t>
      </w:r>
      <w:r w:rsidR="00B13050">
        <w:t xml:space="preserve"> n’est pas le meilleur exemple mais l’idée est que nous utilisions des fonctions </w:t>
      </w:r>
      <w:r w:rsidR="00B13050">
        <w:lastRenderedPageBreak/>
        <w:t>fléchées</w:t>
      </w:r>
      <w:r w:rsidR="00B13050">
        <w:rPr>
          <w:rStyle w:val="Appelnotedebasdep"/>
        </w:rPr>
        <w:footnoteReference w:id="12"/>
      </w:r>
      <w:r w:rsidR="00D765D2">
        <w:t xml:space="preserve"> qui nous évitent de créer des méthodes supplémentaires pour la logique de notre application. Ces fonctions fléchées sont stockées dans des variables dont la portée ce limite à la méthode dans laquelle elles sont utilisées</w:t>
      </w:r>
      <w:r w:rsidR="004C10EA">
        <w:t>. Ce sont les noms des variables qui deviennent en réalité des fonctions et qui nous permettent d’obtenir une structure logique dans notre méthode d’affichage de la « View » : le but est de réduire les détails de notre code, de l’abstraire afin qu’il soit plus simple à comprendre et également distinguer les différentes composantes de la page en fonction de leur utilité. Dans notre exemple, on peut apercevoir que l’on affiche l’en-tête de la page, que l’on affiche la librairie des jeux et le graphe avec les différents niveaux. Nous créons des instances de « Manipulator » ainsi que le champ du nom de la formation, le bouton de retour et le tableau du graphe. Le fait de séparer l’instanciation et l’affichage d’un élément permet de rafraichir les informations visuelles sans avoir à</w:t>
      </w:r>
      <w:r w:rsidR="00EF0AA3">
        <w:t xml:space="preserve"> le recréer.</w:t>
      </w:r>
    </w:p>
    <w:p w:rsidR="00D137D3" w:rsidRDefault="00EF0AA3" w:rsidP="00D137D3">
      <w:pPr>
        <w:keepNext/>
      </w:pPr>
      <w:r>
        <w:rPr>
          <w:noProof/>
        </w:rPr>
        <w:drawing>
          <wp:inline distT="0" distB="0" distL="0" distR="0">
            <wp:extent cx="5752465" cy="4040505"/>
            <wp:effectExtent l="0" t="0" r="635" b="0"/>
            <wp:docPr id="76" name="Image 76" descr="C:\Users\dma3622\AppData\Local\Microsoft\Windows\INetCache\Content.Word\webstorm_2017-08-21_08-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webstorm_2017-08-21_08-28-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4040505"/>
                    </a:xfrm>
                    <a:prstGeom prst="rect">
                      <a:avLst/>
                    </a:prstGeom>
                    <a:noFill/>
                    <a:ln>
                      <a:noFill/>
                    </a:ln>
                  </pic:spPr>
                </pic:pic>
              </a:graphicData>
            </a:graphic>
          </wp:inline>
        </w:drawing>
      </w:r>
    </w:p>
    <w:p w:rsidR="00E928EA" w:rsidRDefault="00D137D3" w:rsidP="00D137D3">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32</w:t>
      </w:r>
      <w:r w:rsidR="005F7D16">
        <w:fldChar w:fldCharType="end"/>
      </w:r>
      <w:r>
        <w:t xml:space="preserve"> – La méthode </w:t>
      </w:r>
      <w:r>
        <w:rPr>
          <w:b/>
        </w:rPr>
        <w:t>display</w:t>
      </w:r>
      <w:r>
        <w:t xml:space="preserve"> devient plus difficile à lire : on ne peut pas prendre de recul</w:t>
      </w:r>
      <w:r w:rsidR="00DE3AEB">
        <w:t xml:space="preserve"> </w:t>
      </w:r>
    </w:p>
    <w:p w:rsidR="00991B5D" w:rsidRDefault="00991B5D" w:rsidP="00991B5D">
      <w:r>
        <w:lastRenderedPageBreak/>
        <w:tab/>
        <w:t xml:space="preserve">Cette nouvelle architecture en place, nous nous sommes attaqués aux tests </w:t>
      </w:r>
      <w:r w:rsidR="00275E75">
        <w:t>sur le projet : il y a plusieurs raisons de réaliser des tests</w:t>
      </w:r>
      <w:r w:rsidR="00AC5F56">
        <w:rPr>
          <w:rStyle w:val="Appelnotedebasdep"/>
        </w:rPr>
        <w:footnoteReference w:id="13"/>
      </w:r>
      <w:r w:rsidR="00275E75">
        <w:t xml:space="preserve"> sur un projet. Dans un premier temps, nous avons pour </w:t>
      </w:r>
      <w:r w:rsidR="00AC5F56">
        <w:t xml:space="preserve">objectif d’implémenter des fonctionnalités qui sont encadrées par des règles dictées par des personnes. Ces règles sont amenées à changer dans le temps, il faudra donc faire évoluer le code pour respecter les nouvelles règles : l’idée est de refactorer le code pour garder l’implémentation de base et rajouter du nouveau code pour améliorer la fonctionnalité. </w:t>
      </w:r>
      <w:r w:rsidR="003750B4">
        <w:t xml:space="preserve">Les tests permettent de vérifier que l’implémentation reste conforme après le refactoring du code. Dans le cas où un ou plusieurs tests échouent lorsqu’une nouvelle fonctionnalité est implémentée, il faudra </w:t>
      </w:r>
      <w:r w:rsidR="0064622D">
        <w:t>modifier le test pour qu’il soit valide.</w:t>
      </w:r>
      <w:r w:rsidR="0067693E">
        <w:t xml:space="preserve"> Enfin, les tests permettent de vérifier qu’un comportement attendu de l’application est toujours présent – on les nomme des « Behaviour Tests ». Si le test passe, cela veut dire que l’on peut déterminer exactement comment le projet fonctionne pour reproduire ce comportement. Cela apporte donc une documentation supplémentaire aux personnes qui sont susceptibles de travailler sur le même projet, s’ils ont besoin de comprendre les différentes fonctions du projet sans passer par le code en lui-même directement.</w:t>
      </w:r>
    </w:p>
    <w:p w:rsidR="00482404" w:rsidRPr="005C7291" w:rsidRDefault="00E01118" w:rsidP="005C7291">
      <w:r>
        <w:tab/>
        <w:t>Pour rebondir sur les tests, une bonne pratique à avoir pour obtenir des couve</w:t>
      </w:r>
      <w:r w:rsidR="00A051CA">
        <w:t xml:space="preserve">rtures de tests à 100% est le </w:t>
      </w:r>
      <w:r w:rsidRPr="00A051CA">
        <w:rPr>
          <w:b/>
        </w:rPr>
        <w:t>Test Driven Development</w:t>
      </w:r>
      <w:r w:rsidR="0014355B">
        <w:t> </w:t>
      </w:r>
      <w:r w:rsidR="006E35C4">
        <w:t>(</w:t>
      </w:r>
      <w:r w:rsidR="006E35C4" w:rsidRPr="00A051CA">
        <w:rPr>
          <w:b/>
        </w:rPr>
        <w:t>TDD</w:t>
      </w:r>
      <w:r w:rsidR="006E35C4">
        <w:t>)</w:t>
      </w:r>
      <w:r w:rsidR="00010466">
        <w:rPr>
          <w:rStyle w:val="Appelnotedebasdep"/>
        </w:rPr>
        <w:footnoteReference w:id="14"/>
      </w:r>
      <w:r w:rsidR="0014355B">
        <w:t> : le principe consiste à concevoir des tests amenés à échouer avant de produire du code fonctionnel qui est en accord avec le test que l’on vient d’implémenter</w:t>
      </w:r>
      <w:r w:rsidR="00572C9A">
        <w:t>. Un exemple que nous avons suivi est le projet de la machine à café</w:t>
      </w:r>
      <w:r w:rsidR="00572C9A">
        <w:rPr>
          <w:rStyle w:val="Appelnotedebasdep"/>
        </w:rPr>
        <w:footnoteReference w:id="15"/>
      </w:r>
      <w:r w:rsidR="00A90BA7">
        <w:t xml:space="preserve"> : par petites itérations, on nous présente des règles à suivre pour la machine à café. </w:t>
      </w:r>
      <w:r w:rsidR="006E35C4">
        <w:t xml:space="preserve">Nous procédions par paire, l’un devait produire les tests et l’autre implémentait le code pour que le test fonctionne et à chaque étape, on inversait les rôles. Le test implémenté doit forcément être invalide car le code qu’il teste n’existe pas encore. Si le test est bien valide après l’écriture du code correspondant, on se charge de le refactorer pour ne plus avoir besoin de revenir dessus par la suite. Le </w:t>
      </w:r>
      <w:r w:rsidR="006E35C4" w:rsidRPr="007C1142">
        <w:rPr>
          <w:b/>
        </w:rPr>
        <w:t>TDD</w:t>
      </w:r>
      <w:r w:rsidR="006E35C4">
        <w:t xml:space="preserve"> ne permet pas seulement d’avoir du code testé</w:t>
      </w:r>
      <w:r w:rsidR="0089081C">
        <w:t xml:space="preserve"> et du code testable, il permet aussi</w:t>
      </w:r>
      <w:r w:rsidR="00E94513">
        <w:t xml:space="preserve"> de réduire les risques de régressions et dans le cas de la méthode XP</w:t>
      </w:r>
      <w:r w:rsidR="00E94513">
        <w:rPr>
          <w:rStyle w:val="Appelnotedebasdep"/>
        </w:rPr>
        <w:footnoteReference w:id="16"/>
      </w:r>
      <w:r w:rsidR="00E94513">
        <w:t xml:space="preserve"> – « Extreme Programming » - cela permet au binôme d’avoir une vision plus globale des fonctionnalités qui sont implémentées au sein du projet.</w:t>
      </w:r>
      <w:r w:rsidR="002F5EBC">
        <w:t xml:space="preserve"> </w:t>
      </w:r>
    </w:p>
    <w:p w:rsidR="00521D6B" w:rsidRDefault="00521D6B" w:rsidP="00607E57">
      <w:pPr>
        <w:pStyle w:val="Titre3"/>
        <w:numPr>
          <w:ilvl w:val="0"/>
          <w:numId w:val="23"/>
        </w:numPr>
      </w:pPr>
      <w:bookmarkStart w:id="33" w:name="_Toc491097385"/>
      <w:bookmarkStart w:id="34" w:name="_Toc491128914"/>
      <w:r>
        <w:lastRenderedPageBreak/>
        <w:t>Evolution et voies d’amélioration</w:t>
      </w:r>
      <w:bookmarkEnd w:id="33"/>
      <w:bookmarkEnd w:id="34"/>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w:t>
      </w:r>
      <w:r w:rsidR="00A07976">
        <w:t> : pour tester une application W</w:t>
      </w:r>
      <w:r w:rsidR="00AA240A">
        <w:t>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A5634B" w:rsidRDefault="00351C9C" w:rsidP="00F044AA">
      <w:r>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w:t>
      </w:r>
    </w:p>
    <w:p w:rsidR="00762C33" w:rsidRDefault="00A5634B" w:rsidP="00F044AA">
      <w:r>
        <w:tab/>
      </w:r>
      <w:r w:rsidR="00971B7D">
        <w:t xml:space="preserve">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35" w:author="David Ma" w:date="2017-08-19T09:19:00Z">
        <w:r w:rsidR="00971B7D" w:rsidDel="005A2BF0">
          <w:delText>ces puzzle</w:delText>
        </w:r>
      </w:del>
      <w:ins w:id="36" w:author="David Ma" w:date="2017-08-19T09:19:00Z">
        <w:r w:rsidR="005A2BF0">
          <w:t>ces puzzles</w:t>
        </w:r>
      </w:ins>
      <w:r w:rsidR="00971B7D">
        <w:t xml:space="preserve">. </w:t>
      </w:r>
      <w:r w:rsidR="007877A6">
        <w:t xml:space="preserve">Un des </w:t>
      </w:r>
      <w:r w:rsidR="00332017">
        <w:t xml:space="preserve">exemples de « Serious Game » </w:t>
      </w:r>
      <w:r w:rsidR="00796FA0">
        <w:t>dont</w:t>
      </w:r>
      <w:r w:rsidR="00332017">
        <w:t xml:space="preserve"> nous pourrions s’</w:t>
      </w:r>
      <w:r w:rsidR="00BC3496">
        <w:t>inspirer est celui du Coding</w:t>
      </w:r>
      <w:r w:rsidR="00332017">
        <w:t>ame</w:t>
      </w:r>
      <w:r w:rsidR="00762C33">
        <w:rPr>
          <w:rStyle w:val="Appelnotedebasdep"/>
        </w:rPr>
        <w:footnoteReference w:id="17"/>
      </w:r>
      <w:r w:rsidR="00332017">
        <w:t>. L’objectif est de résoudre des casse-têtes en programmant</w:t>
      </w:r>
      <w:r w:rsidR="00D3264B">
        <w:t>, avec le langage de programmation que l’on veut parmi ce qui est disponible</w:t>
      </w:r>
      <w:r w:rsidR="00232F6F">
        <w:t xml:space="preserve"> – le Ruby, le JavaScript, Python, C et d’autres </w:t>
      </w:r>
      <w:r w:rsidR="006D4627">
        <w:t>–</w:t>
      </w:r>
      <w:r w:rsidR="00232F6F">
        <w:t xml:space="preserve"> </w:t>
      </w:r>
      <w:r w:rsidR="006D4627">
        <w:t xml:space="preserve">soit en réalisant des exercices par ordre croissant de difficulté, soit en se </w:t>
      </w:r>
      <w:r w:rsidR="006D4627">
        <w:lastRenderedPageBreak/>
        <w:t>lançant dans des défis</w:t>
      </w:r>
      <w:r w:rsidR="00476E5C">
        <w:t xml:space="preserve"> avec d’autres personnes,</w:t>
      </w:r>
      <w:r w:rsidR="006D4627">
        <w:t xml:space="preserve">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r w:rsidR="00762C33">
        <w:rPr>
          <w:rStyle w:val="Appelnotedebasdep"/>
        </w:rPr>
        <w:footnoteReference w:id="18"/>
      </w:r>
      <w:r w:rsidR="00EF1941">
        <w:t xml:space="preserve"> pour </w:t>
      </w:r>
      <w:r w:rsidR="00762C33">
        <w:t>leurs futurs collaborateurs afin de jauger leur niveau en termes de programmation informatique, algorithmie ou de performance.</w:t>
      </w:r>
    </w:p>
    <w:p w:rsidR="00FC2FB5" w:rsidRDefault="00FC2FB5" w:rsidP="00F044AA">
      <w:r>
        <w:tab/>
        <w:t>De plus, Codingame attribue des points d’expérience à chaque exercice complété et également</w:t>
      </w:r>
      <w:r w:rsidR="0043286B">
        <w:t xml:space="preserve"> un score Codingamer qu</w:t>
      </w:r>
      <w:r w:rsidR="00476E5C">
        <w:t xml:space="preserve">i évalue notre capacité à accomplir les </w:t>
      </w:r>
      <w:r w:rsidR="00A21557">
        <w:t>« Clash of Code » donc notre performance</w:t>
      </w:r>
      <w:r w:rsidR="00120DEF">
        <w:t>. Un classement général est établi en fonction de sa performance dans les « Clash of Code » ainsi que dans l’expérience générale que l’on a acquis depuis le début de l’inscription sur la plateforme Codingame.</w:t>
      </w:r>
    </w:p>
    <w:p w:rsidR="00F229A7" w:rsidRDefault="00F229A7" w:rsidP="00F044AA">
      <w:r>
        <w:tab/>
        <w:t>Nous pourrions donc intégrer un score à chaque collaborateur selon le nombre de formations qu’il a accompli</w:t>
      </w:r>
      <w:r w:rsidR="00A5634B">
        <w:t xml:space="preserve"> et lui donner plus de visibilité en intégrant un classement général. Mais au sein d’une entreprise, le but n’est pas d’être le meilleur expert dans une technologie fixe : on privilégiera un système de récompenses à la hauteur du temps investi sur les formations et établir un profil privé avec toutes les données disponibles pour </w:t>
      </w:r>
      <w:r w:rsidR="0098098F">
        <w:t>appuyer les efforts du collaborateur dans la progression de sa carrière professionnelle lors des entretiens annuels à VISEO Technologies.</w:t>
      </w:r>
      <w:r w:rsidR="00A5634B">
        <w:t xml:space="preserve"> </w:t>
      </w:r>
    </w:p>
    <w:p w:rsidR="00762C33" w:rsidRDefault="00762C33" w:rsidP="00762C33">
      <w:pPr>
        <w:keepNext/>
      </w:pPr>
      <w:r w:rsidRPr="00762C33">
        <w:rPr>
          <w:noProof/>
        </w:rPr>
        <w:lastRenderedPageBreak/>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r w:rsidR="005F7D16">
        <w:fldChar w:fldCharType="begin"/>
      </w:r>
      <w:r w:rsidR="005F7D16">
        <w:instrText xml:space="preserve"> SEQ Figure \* ARABIC </w:instrText>
      </w:r>
      <w:r w:rsidR="005F7D16">
        <w:fldChar w:fldCharType="separate"/>
      </w:r>
      <w:r w:rsidR="00C210B4">
        <w:rPr>
          <w:noProof/>
        </w:rPr>
        <w:t>33</w:t>
      </w:r>
      <w:r w:rsidR="005F7D16">
        <w:fldChar w:fldCharType="end"/>
      </w:r>
      <w:r>
        <w:t xml:space="preserve"> – Résolution d’un puzzle en Javascript</w:t>
      </w:r>
    </w:p>
    <w:p w:rsidR="00762C33" w:rsidRDefault="00762C33" w:rsidP="00762C33">
      <w:pPr>
        <w:keepNext/>
      </w:pPr>
      <w:r>
        <w:rPr>
          <w:noProof/>
        </w:rPr>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34</w:t>
      </w:r>
      <w:r w:rsidR="005F7D16">
        <w:fldChar w:fldCharType="end"/>
      </w:r>
      <w:r>
        <w:t xml:space="preserve"> – Choix du langage de programmation</w:t>
      </w:r>
    </w:p>
    <w:p w:rsidR="00762C33" w:rsidRDefault="00762C33" w:rsidP="00F044AA"/>
    <w:p w:rsidR="00762C33" w:rsidRDefault="000E5DAC" w:rsidP="00F044AA">
      <w:r>
        <w:lastRenderedPageBreak/>
        <w:tab/>
        <w:t xml:space="preserve">Pour </w:t>
      </w:r>
      <w:r w:rsidR="00A07976">
        <w:t>rendre cette application W</w:t>
      </w:r>
      <w:r w:rsidR="00762C33">
        <w:t>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t xml:space="preserve"> </w:t>
      </w:r>
      <w:r w:rsidR="00EE6722">
        <w:rPr>
          <w:noProof/>
        </w:rPr>
        <mc:AlternateContent>
          <mc:Choice Requires="wpg">
            <w:drawing>
              <wp:inline distT="0" distB="0" distL="0" distR="0" wp14:anchorId="08CF4A52" wp14:editId="1362ED81">
                <wp:extent cx="5760720" cy="6700255"/>
                <wp:effectExtent l="0" t="0" r="0" b="5715"/>
                <wp:docPr id="72" name="Groupe 72"/>
                <wp:cNvGraphicFramePr/>
                <a:graphic xmlns:a="http://schemas.openxmlformats.org/drawingml/2006/main">
                  <a:graphicData uri="http://schemas.microsoft.com/office/word/2010/wordprocessingGroup">
                    <wpg:wgp>
                      <wpg:cNvGrpSpPr/>
                      <wpg:grpSpPr>
                        <a:xfrm>
                          <a:off x="0" y="0"/>
                          <a:ext cx="5760720" cy="6700255"/>
                          <a:chOff x="635" y="0"/>
                          <a:chExt cx="6101080" cy="7096125"/>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635" y="0"/>
                            <a:ext cx="3952875" cy="7096125"/>
                          </a:xfrm>
                          <a:prstGeom prst="rect">
                            <a:avLst/>
                          </a:prstGeom>
                          <a:noFill/>
                          <a:ln>
                            <a:noFill/>
                          </a:ln>
                        </pic:spPr>
                      </pic:pic>
                      <wps:wsp>
                        <wps:cNvPr id="62" name="Zone de texte 62"/>
                        <wps:cNvSpPr txBox="1"/>
                        <wps:spPr>
                          <a:xfrm>
                            <a:off x="4682490" y="2733675"/>
                            <a:ext cx="1419225" cy="1628775"/>
                          </a:xfrm>
                          <a:prstGeom prst="rect">
                            <a:avLst/>
                          </a:prstGeom>
                          <a:solidFill>
                            <a:prstClr val="white"/>
                          </a:solidFill>
                          <a:ln>
                            <a:noFill/>
                          </a:ln>
                        </wps:spPr>
                        <wps:txbx>
                          <w:txbxContent>
                            <w:p w:rsidR="00AD75B4" w:rsidRPr="00692D44" w:rsidRDefault="00AD75B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35</w:t>
                              </w:r>
                              <w:r>
                                <w:fldChar w:fldCharType="end"/>
                              </w:r>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58" style="width:453.6pt;height:527.6pt;mso-position-horizontal-relative:char;mso-position-vertical-relative:line" coordorigin="6" coordsize="61010,7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">
                <v:shape id="Image 61" o:spid="_x0000_s1059" type="#_x0000_t75" style="position:absolute;left:6;width:39529;height:7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58" o:title="chrome_2017-08-19_11-12-33"/>
                </v:shape>
                <v:shape id="Zone de texte 62" o:spid="_x0000_s1060" type="#_x0000_t202" style="position:absolute;left:46824;top:27336;width:14193;height:1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AD75B4" w:rsidRPr="00692D44" w:rsidRDefault="00AD75B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35</w:t>
                        </w:r>
                        <w:r>
                          <w:fldChar w:fldCharType="end"/>
                        </w:r>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760720" cy="6680835"/>
                <wp:effectExtent l="0" t="0" r="0" b="5715"/>
                <wp:docPr id="71" name="Groupe 71"/>
                <wp:cNvGraphicFramePr/>
                <a:graphic xmlns:a="http://schemas.openxmlformats.org/drawingml/2006/main">
                  <a:graphicData uri="http://schemas.microsoft.com/office/word/2010/wordprocessingGroup">
                    <wpg:wgp>
                      <wpg:cNvGrpSpPr/>
                      <wpg:grpSpPr>
                        <a:xfrm>
                          <a:off x="0" y="0"/>
                          <a:ext cx="5760720" cy="6680835"/>
                          <a:chOff x="0" y="0"/>
                          <a:chExt cx="6028160" cy="6991350"/>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48100" cy="6991350"/>
                          </a:xfrm>
                          <a:prstGeom prst="rect">
                            <a:avLst/>
                          </a:prstGeom>
                          <a:noFill/>
                          <a:ln>
                            <a:noFill/>
                          </a:ln>
                        </pic:spPr>
                      </pic:pic>
                      <wps:wsp>
                        <wps:cNvPr id="70" name="Zone de texte 70"/>
                        <wps:cNvSpPr txBox="1"/>
                        <wps:spPr>
                          <a:xfrm>
                            <a:off x="4609760" y="3267075"/>
                            <a:ext cx="1418400" cy="847725"/>
                          </a:xfrm>
                          <a:prstGeom prst="rect">
                            <a:avLst/>
                          </a:prstGeom>
                          <a:solidFill>
                            <a:prstClr val="white"/>
                          </a:solidFill>
                          <a:ln>
                            <a:noFill/>
                          </a:ln>
                        </wps:spPr>
                        <wps:txbx>
                          <w:txbxContent>
                            <w:p w:rsidR="00AD75B4" w:rsidRPr="00126561" w:rsidRDefault="00AD75B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36</w:t>
                              </w:r>
                              <w:r>
                                <w:fldChar w:fldCharType="end"/>
                              </w:r>
                              <w:r>
                                <w:t xml:space="preserve"> – Maquette de la page de modification d’une formation</w:t>
                              </w:r>
                            </w:p>
                            <w:p w:rsidR="00AD75B4" w:rsidRPr="00A77490" w:rsidRDefault="00AD75B4"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61" style="width:453.6pt;height:526.05pt;mso-position-horizontal-relative:char;mso-position-vertical-relative:line" coordsize="60281,6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">
                <v:shape id="Image 69" o:spid="_x0000_s1062" type="#_x0000_t75" style="position:absolute;width:38481;height:6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60" o:title="chrome_2017-08-19_12-05-26"/>
                </v:shape>
                <v:shape id="Zone de texte 70" o:spid="_x0000_s1063" type="#_x0000_t202" style="position:absolute;left:46097;top:32670;width:14184;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AD75B4" w:rsidRPr="00126561" w:rsidRDefault="00AD75B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Pr>
                            <w:noProof/>
                          </w:rPr>
                          <w:t>36</w:t>
                        </w:r>
                        <w:r>
                          <w:fldChar w:fldCharType="end"/>
                        </w:r>
                        <w:r>
                          <w:t xml:space="preserve"> – Maquette de la page de modification d’une formation</w:t>
                        </w:r>
                      </w:p>
                      <w:p w:rsidR="00AD75B4" w:rsidRPr="00A77490" w:rsidRDefault="00AD75B4" w:rsidP="00EE6722">
                        <w:pPr>
                          <w:pStyle w:val="Lgende"/>
                          <w:rPr>
                            <w:noProof/>
                            <w:color w:val="595959" w:themeColor="text1" w:themeTint="A6"/>
                          </w:rPr>
                        </w:pPr>
                      </w:p>
                    </w:txbxContent>
                  </v:textbox>
                </v:shape>
                <w10:anchorlock/>
              </v:group>
            </w:pict>
          </mc:Fallback>
        </mc:AlternateContent>
      </w:r>
      <w:r w:rsidR="00943102">
        <w:tab/>
      </w:r>
    </w:p>
    <w:p w:rsidR="00DA1155" w:rsidRPr="00F044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 xml:space="preserve">un exemple de ce que l’on pourrait </w:t>
      </w:r>
      <w:r w:rsidR="007251BF">
        <w:lastRenderedPageBreak/>
        <w:t>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w:t>
      </w:r>
      <w:r w:rsidR="00510784">
        <w:t>à</w:t>
      </w:r>
      <w:r w:rsidR="00EE6722">
        <w:t xml:space="preserve"> explorer.</w:t>
      </w:r>
    </w:p>
    <w:p w:rsidR="00D06F12" w:rsidRDefault="00D06F12" w:rsidP="00D06F12">
      <w:pPr>
        <w:pStyle w:val="Titre2"/>
        <w:numPr>
          <w:ilvl w:val="0"/>
          <w:numId w:val="19"/>
        </w:numPr>
      </w:pPr>
      <w:bookmarkStart w:id="37" w:name="_Toc491097386"/>
      <w:bookmarkStart w:id="38" w:name="_Toc491128915"/>
      <w:r>
        <w:t>Quelle valeur ajoutée pour VISEO Technologies ?</w:t>
      </w:r>
      <w:bookmarkEnd w:id="37"/>
      <w:bookmarkEnd w:id="38"/>
    </w:p>
    <w:p w:rsidR="0022245F" w:rsidRDefault="0022245F" w:rsidP="0022245F">
      <w:r>
        <w:tab/>
        <w:t>Outre le fait que VISEO Technologies s’est autant investie sur ses stagiaires en les accompagnant du début à la fin du stage, en espérant que ceux et celles-ci se voient confiés des missions pour l’entreprise, notre projet peut répondre à certaines attentes du groupe VISEO. Les ressources humaines vont pouvoir disposer d’un outil de formation qui pourra être accessible à tous les collaborateurs, sous peine qu’il y ait un nombre minimum d’administrateurs : on pourrait songer aux Practice Manager ou à d’autres collaborateurs ayant Mentor pour statut</w:t>
      </w:r>
      <w:r w:rsidR="00C41ACA">
        <w:t xml:space="preserve"> qui ont une vision globale des besoins de l’entreprise mais également de ses salariés. Cela diminuerait les déplacements entre les différents sites s’il y a des veilles technologiques sur plusieurs sites, il y aurait également une richesse à tirer à la fois des personnes qui créent les formations mais également de celles qui les suivent et qui en font leur retour sur expérience et, enfin cette plateforme pourrait être utilisée durant les ateliers dans une sorte de cours interactif où la participation aux formations serait beaucoup plus active que de manière générale.</w:t>
      </w:r>
    </w:p>
    <w:p w:rsidR="008700BA" w:rsidRDefault="00B660D4" w:rsidP="0022245F">
      <w:r>
        <w:tab/>
        <w:t>Un autre point correspondrait au fait que le projet I-Learning pourrait être un outil supplémentaire pour évaluer le niveau technique des collaborateurs mais également celui des candidats qui postulent chez VISEO Technologies : tout ceci permettrait un suivi dans la carrière professionnelle plus approfondi – combler les lacunes ou des besoins sur un projet par exemple – ainsi qu’une évaluation plus jugeable concernant le potentiel collaborateur sur ses capacités acquises.</w:t>
      </w:r>
    </w:p>
    <w:p w:rsidR="00B660D4" w:rsidRPr="0022245F" w:rsidRDefault="008700BA" w:rsidP="0022245F">
      <w:r>
        <w:tab/>
        <w:t>Enfin, à titre personnel, ce projet a été un bon exemple de projets qui ne se déroulent pas forcément de la meilleure manière qui soit où nous avons pu s’adapter à un nouvel environnement, faire face à des problématiques que nous rencontrerons probablement durant notre carrière professionnelle, monter en compétences et tenir nos engagements dans les délais. Le sujet est assez libre et ouvert, il y a encore place pour un nouveau groupe de stagiaires pour continuer à apporter de la valeur au projet.</w:t>
      </w:r>
      <w:r w:rsidR="00B660D4">
        <w:t xml:space="preserve"> </w:t>
      </w:r>
    </w:p>
    <w:p w:rsidR="00D06F12" w:rsidRDefault="00D06F12" w:rsidP="00D06F12">
      <w:pPr>
        <w:pStyle w:val="Titre2"/>
        <w:numPr>
          <w:ilvl w:val="0"/>
          <w:numId w:val="19"/>
        </w:numPr>
      </w:pPr>
      <w:bookmarkStart w:id="39" w:name="_Toc491097387"/>
      <w:bookmarkStart w:id="40" w:name="_Toc491128916"/>
      <w:r>
        <w:t>Quel avenir pour les Serious Games et les plateformes de Serious Games ?</w:t>
      </w:r>
      <w:bookmarkEnd w:id="39"/>
      <w:bookmarkEnd w:id="40"/>
      <w:r>
        <w:t xml:space="preserve"> </w:t>
      </w:r>
    </w:p>
    <w:p w:rsidR="00B623BE" w:rsidRDefault="006F3704" w:rsidP="008700BA">
      <w:r>
        <w:tab/>
        <w:t>Les « Serious Games » n’arrêtent pas de se développer, les entreprises sont de plus en plus nombreuses à recourir à la gamification comme méthode d’apprentissage pour leur salariés et le marché présente de bonnes prévisions en chiffre d’affaires.</w:t>
      </w:r>
      <w:r w:rsidR="00FC2FB5">
        <w:t xml:space="preserve"> Les « Serious Games » n’ont pas de barrière de l’âge, ils peuvent être utilisés dans le domaine </w:t>
      </w:r>
      <w:r w:rsidR="00FC2FB5">
        <w:lastRenderedPageBreak/>
        <w:t>de l’entreprise, de l’éducation, dans l’armée</w:t>
      </w:r>
      <w:r w:rsidR="00003310">
        <w:rPr>
          <w:rStyle w:val="Appelnotedebasdep"/>
        </w:rPr>
        <w:footnoteReference w:id="19"/>
      </w:r>
      <w:r w:rsidR="00586FE0">
        <w:t xml:space="preserve"> et avoir différentes motivations ou objectifs outre le fait de </w:t>
      </w:r>
      <w:r w:rsidR="00304900">
        <w:t>pouvoir transmettre un savoir et de faire jouer une situation particulière.</w:t>
      </w:r>
      <w:r w:rsidR="005505BE">
        <w:t xml:space="preserve"> On peut également comparer les « Serious Games » avec le système éducatif actuel ainsi que les méthodes de formation ouverte à distance, dites « e-Learning »</w:t>
      </w:r>
      <w:r w:rsidR="00D3156A">
        <w:t xml:space="preserve"> qui ont pour but d’enseigner. Le système éducatif est </w:t>
      </w:r>
      <w:r w:rsidR="004A6B27">
        <w:t>géré</w:t>
      </w:r>
      <w:r w:rsidR="00D3156A">
        <w:t xml:space="preserve"> à la fois par les pouvoirs publics que par des institutions privées et même chose pour « l’e-Learning », dans une moindre mesure car seul le</w:t>
      </w:r>
      <w:r w:rsidR="00570591">
        <w:t xml:space="preserve"> CNED – </w:t>
      </w:r>
      <w:r w:rsidR="006861F9">
        <w:t>centre</w:t>
      </w:r>
      <w:r w:rsidR="00570591">
        <w:t xml:space="preserve"> </w:t>
      </w:r>
      <w:r w:rsidR="006861F9">
        <w:t>national d’</w:t>
      </w:r>
      <w:r w:rsidR="00570591">
        <w:t xml:space="preserve">éducation à distance – est agrée par l’Etat </w:t>
      </w:r>
      <w:r w:rsidR="00B059FC">
        <w:t xml:space="preserve">en tant que « service public de l’enseignement à distance », </w:t>
      </w:r>
      <w:r w:rsidR="00B059FC" w:rsidRPr="00B059FC">
        <w:t>extrait du décret 2009-238 du 27 février 2009</w:t>
      </w:r>
      <w:r w:rsidR="00B059FC">
        <w:rPr>
          <w:rStyle w:val="Appelnotedebasdep"/>
        </w:rPr>
        <w:footnoteReference w:id="20"/>
      </w:r>
      <w:r w:rsidR="00737031">
        <w:t>. C</w:t>
      </w:r>
      <w:r w:rsidR="00CD7BC7">
        <w:t>es</w:t>
      </w:r>
      <w:r w:rsidR="00E72B2A">
        <w:t xml:space="preserve"> méthodes sont bien intégrées dans le présent et elles s’immiscent dans nos manières d</w:t>
      </w:r>
      <w:r w:rsidR="00B6722E">
        <w:t>’apprendre : « l’e-Learning » prend ses origines dans l’arrivée d’Internet et les enseignements qui en découlent proposent des alternatives intéressantes pour</w:t>
      </w:r>
      <w:r w:rsidR="00A07188">
        <w:t xml:space="preserve"> toutes les personnes qui vivent à l’étranger, qui doivent gérer leur emploi du temps différemment des autres – un jeune enfant peut être amené à assister à des compétitions ou des sessions d’entraînement sportifs par exemple </w:t>
      </w:r>
      <w:r w:rsidR="00790565">
        <w:t>– ou bien ceux qui préparent des examens, des concours pour obtenir des certifications et des diplômes en même temps que le cursus scolaire qu’ils suivent.</w:t>
      </w:r>
    </w:p>
    <w:p w:rsidR="005B1362" w:rsidRDefault="00B623BE" w:rsidP="00195BB7">
      <w:r>
        <w:tab/>
        <w:t>Quant aux plateformes de « Serious Games », comme cité précédemment Codingame est un modèle pour certaines entreprises qui recherchent des profils d’expérience et d’expertise</w:t>
      </w:r>
      <w:r w:rsidR="00AA253E">
        <w:t xml:space="preserve"> : la start-up montpelliéraine </w:t>
      </w:r>
      <w:r w:rsidR="00FB625C">
        <w:t>organise des concours de programmation</w:t>
      </w:r>
      <w:r w:rsidR="00B45BBD">
        <w:rPr>
          <w:rStyle w:val="Appelnotedebasdep"/>
        </w:rPr>
        <w:footnoteReference w:id="21"/>
      </w:r>
      <w:r w:rsidR="00FB625C">
        <w:t xml:space="preserve"> en partenariat avec des entreprises et les participants ont la liberté d’envoyer leurs résultats et leur classement aux entreprises de leur choix. Les partenaires p</w:t>
      </w:r>
      <w:r w:rsidR="001F4F7C">
        <w:t>rofessionnels peuvent inspecter les différents profils et retenir les personnes qui répondent le plus à leurs besoins. Ces derniers ont l’occasion</w:t>
      </w:r>
      <w:r w:rsidR="00DB7192">
        <w:t xml:space="preserve"> de découvrir des profils qui ne sont pas forcément</w:t>
      </w:r>
      <w:r w:rsidR="000B312F">
        <w:t xml:space="preserve"> inscrits sur les rése</w:t>
      </w:r>
      <w:r w:rsidR="00942F71">
        <w:t>aux sociaux professionnels et d’évaluer différemment les candidats qui ont participé au concours, qui ont également un profil sur Codingame que d’autres candidats scrutés par les réseaux sociaux professionnels.</w:t>
      </w:r>
      <w:r w:rsidR="00E162E5">
        <w:t xml:space="preserve"> Ce qui importe le plus ici c’est la confiance attribuée à la plateforme par les entreprises qui sponsorisent les évènements et concours organisés : si les entreprises font confiance aux plateformes pour débaucher des candidats qui présentent plus de certitudes, une expérience qualitative et certaines expertises, il n’y a pas de raison pour que les plateformes ne deviennent pas à terme un</w:t>
      </w:r>
      <w:r w:rsidR="006969AF">
        <w:t>e</w:t>
      </w:r>
      <w:r w:rsidR="00E162E5">
        <w:t xml:space="preserve"> </w:t>
      </w:r>
      <w:r w:rsidR="006969AF">
        <w:t>alternative pour</w:t>
      </w:r>
      <w:r w:rsidR="00E162E5">
        <w:t xml:space="preserve"> trouver un emploi.</w:t>
      </w:r>
      <w:r w:rsidR="005B1362">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41" w:name="_Toc489331661"/>
      <w:bookmarkStart w:id="42" w:name="_Toc489331806"/>
      <w:bookmarkStart w:id="43" w:name="_Toc489539643"/>
      <w:bookmarkStart w:id="44" w:name="_Toc489593721"/>
      <w:bookmarkStart w:id="45" w:name="_Toc489608215"/>
      <w:bookmarkStart w:id="46" w:name="_Toc489718490"/>
      <w:bookmarkStart w:id="47" w:name="_Toc489718511"/>
      <w:bookmarkStart w:id="48" w:name="_Toc489793807"/>
      <w:bookmarkStart w:id="49" w:name="_Toc489793828"/>
      <w:bookmarkStart w:id="50" w:name="_Toc489884285"/>
      <w:bookmarkStart w:id="51" w:name="_Toc489940548"/>
      <w:bookmarkStart w:id="52" w:name="_Toc490128984"/>
      <w:bookmarkStart w:id="53" w:name="_Toc490129297"/>
      <w:bookmarkStart w:id="54" w:name="_Toc490129331"/>
      <w:bookmarkStart w:id="55" w:name="_Toc490129394"/>
      <w:bookmarkStart w:id="56" w:name="_Toc490129937"/>
      <w:bookmarkStart w:id="57" w:name="_Toc490130271"/>
      <w:bookmarkStart w:id="58" w:name="_Toc490130642"/>
      <w:bookmarkStart w:id="59" w:name="_Toc490652346"/>
      <w:bookmarkStart w:id="60" w:name="_Toc490765788"/>
      <w:bookmarkStart w:id="61" w:name="_Toc490765814"/>
      <w:bookmarkStart w:id="62" w:name="_Toc490767366"/>
      <w:bookmarkStart w:id="63" w:name="_Toc490858923"/>
      <w:bookmarkStart w:id="64" w:name="_Toc490861392"/>
      <w:bookmarkStart w:id="65" w:name="_Toc490961504"/>
      <w:bookmarkStart w:id="66" w:name="_Toc490991293"/>
      <w:bookmarkStart w:id="67" w:name="_Toc490993546"/>
      <w:bookmarkStart w:id="68" w:name="_Toc491035948"/>
      <w:bookmarkStart w:id="69" w:name="_Toc491037380"/>
      <w:bookmarkStart w:id="70" w:name="_Toc491090055"/>
      <w:bookmarkStart w:id="71" w:name="_Toc491125896"/>
      <w:bookmarkStart w:id="72" w:name="_Toc491128917"/>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150CF8" w:rsidRDefault="00C139B0" w:rsidP="00E02D60">
      <w:pPr>
        <w:pStyle w:val="Titre1"/>
        <w:numPr>
          <w:ilvl w:val="0"/>
          <w:numId w:val="17"/>
        </w:numPr>
      </w:pPr>
      <w:bookmarkStart w:id="73" w:name="_Toc491097388"/>
      <w:bookmarkStart w:id="74" w:name="_Toc491128918"/>
      <w:r>
        <w:t>Dimensions techniques du projet</w:t>
      </w:r>
      <w:bookmarkEnd w:id="73"/>
      <w:bookmarkEnd w:id="74"/>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lastRenderedPageBreak/>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lastRenderedPageBreak/>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C210B4">
        <w:rPr>
          <w:noProof/>
          <w:lang w:val="en-GB"/>
        </w:rPr>
        <w:t>37</w:t>
      </w:r>
      <w:r w:rsidR="005F7D16">
        <w:rPr>
          <w:lang w:val="en-GB"/>
        </w:rPr>
        <w:fldChar w:fldCharType="end"/>
      </w:r>
      <w:r w:rsidR="00B97A91" w:rsidRPr="00751372">
        <w:rPr>
          <w:lang w:val="en-GB"/>
        </w:rPr>
        <w:t xml:space="preserve"> – Burn Down du Sprint 2</w:t>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C210B4">
        <w:rPr>
          <w:noProof/>
          <w:lang w:val="en-GB"/>
        </w:rPr>
        <w:t>38</w:t>
      </w:r>
      <w:r w:rsidR="005F7D16">
        <w:rPr>
          <w:lang w:val="en-GB"/>
        </w:rPr>
        <w:fldChar w:fldCharType="end"/>
      </w:r>
      <w:r w:rsidR="00B97A91" w:rsidRPr="00751372">
        <w:rPr>
          <w:lang w:val="en-GB"/>
        </w:rPr>
        <w:t xml:space="preserve"> – Burn Down du Sprint 6</w:t>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r w:rsidR="005F7D16">
        <w:fldChar w:fldCharType="begin"/>
      </w:r>
      <w:r w:rsidR="005F7D16">
        <w:instrText xml:space="preserve"> SEQ Figure \* ARABIC </w:instrText>
      </w:r>
      <w:r w:rsidR="005F7D16">
        <w:fldChar w:fldCharType="separate"/>
      </w:r>
      <w:r w:rsidR="00C210B4">
        <w:rPr>
          <w:noProof/>
        </w:rPr>
        <w:t>39</w:t>
      </w:r>
      <w:r w:rsidR="005F7D16">
        <w:fldChar w:fldCharType="end"/>
      </w:r>
    </w:p>
    <w:p w:rsidR="009B23BB" w:rsidRDefault="009B23BB">
      <w:pPr>
        <w:jc w:val="left"/>
      </w:pPr>
      <w:r>
        <w:br w:type="page"/>
      </w:r>
    </w:p>
    <w:p w:rsidR="00E97743" w:rsidRDefault="00AA4BE1" w:rsidP="009B23BB">
      <w:pPr>
        <w:ind w:firstLine="720"/>
      </w:pPr>
      <w:r>
        <w:lastRenderedPageBreak/>
        <w:t>Dictés par</w:t>
      </w:r>
      <w:r w:rsidR="00E97743">
        <w:t xml:space="preserve"> la méthode agile </w:t>
      </w:r>
      <w:r w:rsidR="00E97743" w:rsidRPr="00665E17">
        <w:rPr>
          <w:b/>
        </w:rPr>
        <w:t>Scrum</w:t>
      </w:r>
      <w:r w:rsidR="00E97743">
        <w:t xml:space="preserve">, une des personnes de l’équipe de développement doit tenir le rôle de </w:t>
      </w:r>
      <w:r w:rsidR="00E97743" w:rsidRPr="00665E17">
        <w:rPr>
          <w:b/>
        </w:rPr>
        <w:t>Scrum</w:t>
      </w:r>
      <w:r w:rsidR="00E97743">
        <w:t xml:space="preserve"> </w:t>
      </w:r>
      <w:r w:rsidR="00E97743" w:rsidRPr="00665E17">
        <w:rPr>
          <w:b/>
        </w:rPr>
        <w:t>Master</w:t>
      </w:r>
      <w:r w:rsidR="00E97743">
        <w:t> : cela ne veut pas forcément dire que son rôle au sein de l’équipe le place à un niveau différent des autres membres de l’équipe.</w:t>
      </w:r>
      <w:r w:rsidR="00E97743">
        <w:br/>
        <w:t xml:space="preserve">Au contraire, il réalise des tâches tout autant que les autres membres de l’équipe de développement mais il doit se porter garant de l’application de la méthode </w:t>
      </w:r>
      <w:r w:rsidR="00E97743" w:rsidRPr="00971E48">
        <w:rPr>
          <w:b/>
        </w:rPr>
        <w:t>Scrum</w:t>
      </w:r>
      <w:r w:rsidR="00E97743">
        <w:t xml:space="preserve"> pendant le projet</w:t>
      </w:r>
      <w:r w:rsidR="002376BA">
        <w:t> : notamment les différents « rituels » tels que les Stand-up</w:t>
      </w:r>
      <w:r w:rsidR="00665E17">
        <w:t xml:space="preserve"> </w:t>
      </w:r>
      <w:r w:rsidR="00665E17" w:rsidRPr="00665E17">
        <w:rPr>
          <w:b/>
        </w:rPr>
        <w:t>Daily</w:t>
      </w:r>
      <w:r w:rsidR="002376BA">
        <w:t xml:space="preserve"> </w:t>
      </w:r>
      <w:r w:rsidR="002376BA" w:rsidRPr="00665E17">
        <w:rPr>
          <w:b/>
        </w:rPr>
        <w:t>Meeting</w:t>
      </w:r>
      <w:r w:rsidR="002376BA">
        <w:t xml:space="preserve">, </w:t>
      </w:r>
      <w:r w:rsidR="002376BA" w:rsidRPr="00665E17">
        <w:rPr>
          <w:b/>
        </w:rPr>
        <w:t>Planning</w:t>
      </w:r>
      <w:r w:rsidR="002376BA">
        <w:t xml:space="preserve"> </w:t>
      </w:r>
      <w:r w:rsidR="002376BA" w:rsidRPr="00665E17">
        <w:rPr>
          <w:b/>
        </w:rPr>
        <w:t>Poker</w:t>
      </w:r>
      <w:r w:rsidR="002376BA">
        <w:t xml:space="preserve">, </w:t>
      </w:r>
      <w:r w:rsidR="002376BA" w:rsidRPr="00665E17">
        <w:rPr>
          <w:b/>
        </w:rPr>
        <w:t>Sprint Review</w:t>
      </w:r>
      <w:r w:rsidR="00665E17">
        <w:t xml:space="preserve"> et </w:t>
      </w:r>
      <w:r w:rsidR="00665E17" w:rsidRPr="00665E17">
        <w:rPr>
          <w:b/>
        </w:rPr>
        <w:t>Sprint Re</w:t>
      </w:r>
      <w:r w:rsidR="002376BA" w:rsidRPr="00665E17">
        <w:rPr>
          <w:b/>
        </w:rPr>
        <w:t>tro</w:t>
      </w:r>
      <w:r w:rsidR="002376BA">
        <w:t xml:space="preserve">. </w:t>
      </w:r>
      <w:r w:rsidR="005C52B0">
        <w:t xml:space="preserve"> </w:t>
      </w:r>
      <w:r w:rsidR="00C12FC2">
        <w:t xml:space="preserve">Concernant le projet I-Learning, nous avons décidé qu’à chaque itération, le rôle de </w:t>
      </w:r>
      <w:r w:rsidR="00C12FC2" w:rsidRPr="006C5C83">
        <w:rPr>
          <w:b/>
        </w:rPr>
        <w:t>Scrum Master</w:t>
      </w:r>
      <w:r w:rsidR="00C12FC2">
        <w:t xml:space="preserve"> s’échangerait entre chaque membre de l’équipe pour que chacun et chacune ait une expérience de </w:t>
      </w:r>
      <w:r w:rsidR="00C12FC2" w:rsidRPr="00D73134">
        <w:rPr>
          <w:b/>
        </w:rPr>
        <w:t>Scrum Mastering</w:t>
      </w:r>
      <w:r w:rsidR="00C12FC2">
        <w:t xml:space="preserve"> qui nous sera utile pour les prochains projets que l’on pourrait mener chez VISEO Technologies.</w:t>
      </w:r>
    </w:p>
    <w:p w:rsidR="005D7751" w:rsidRDefault="00AC6321" w:rsidP="00F7166A">
      <w:pPr>
        <w:ind w:firstLine="720"/>
      </w:pPr>
      <w:r>
        <w:t xml:space="preserve">Ayant </w:t>
      </w:r>
      <w:r w:rsidR="00C12FC2">
        <w:t xml:space="preserve">été </w:t>
      </w:r>
      <w:r w:rsidR="00C12FC2" w:rsidRPr="00FA0249">
        <w:rPr>
          <w:b/>
        </w:rPr>
        <w:t>Scrum Master</w:t>
      </w:r>
      <w:r w:rsidR="00C12FC2">
        <w:t xml:space="preserve">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75" w:name="_Toc491097389"/>
      <w:bookmarkStart w:id="76" w:name="_Toc491128919"/>
      <w:r>
        <w:lastRenderedPageBreak/>
        <w:t>Dimensions humaines et managériales internes à VISEO Technologies</w:t>
      </w:r>
      <w:bookmarkEnd w:id="75"/>
      <w:bookmarkEnd w:id="76"/>
    </w:p>
    <w:p w:rsidR="00674591"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674591" w:rsidRDefault="00674591" w:rsidP="00674591">
      <w:pPr>
        <w:keepNext/>
      </w:pPr>
      <w:r>
        <w:rPr>
          <w:noProof/>
        </w:rPr>
        <w:drawing>
          <wp:inline distT="0" distB="0" distL="0" distR="0">
            <wp:extent cx="5753100" cy="4333875"/>
            <wp:effectExtent l="0" t="0" r="0" b="9525"/>
            <wp:docPr id="81" name="Image 81" descr="C:\Users\dma3622\AppData\Local\Microsoft\Windows\INetCache\Content.Word\agile &amp; 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agile &amp; waterfal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244CFA" w:rsidRDefault="00674591" w:rsidP="00674591">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40</w:t>
      </w:r>
      <w:r w:rsidR="005F7D16">
        <w:fldChar w:fldCharType="end"/>
      </w:r>
      <w:r w:rsidR="00C530CF">
        <w:t xml:space="preserve"> – Comparaison cycle en V et méthode agile</w:t>
      </w:r>
      <w:r w:rsidR="006851C1">
        <w:rPr>
          <w:rStyle w:val="Appelnotedebasdep"/>
        </w:rPr>
        <w:footnoteReference w:id="22"/>
      </w:r>
    </w:p>
    <w:p w:rsidR="006851C1" w:rsidRDefault="006851C1" w:rsidP="006851C1">
      <w:r>
        <w:lastRenderedPageBreak/>
        <w:tab/>
      </w:r>
    </w:p>
    <w:p w:rsidR="006851C1" w:rsidRDefault="006851C1" w:rsidP="006851C1">
      <w:r>
        <w:t xml:space="preserve">On compare les méthodes agiles au cycle en V ou en cascade, qui se compose </w:t>
      </w:r>
      <w:r w:rsidR="0083340C">
        <w:t>de combinaisons</w:t>
      </w:r>
      <w:r w:rsidR="00CD3BDE">
        <w:t xml:space="preserve"> d’</w:t>
      </w:r>
      <w:r>
        <w:t xml:space="preserve">étapes : </w:t>
      </w:r>
    </w:p>
    <w:p w:rsidR="006851C1" w:rsidRDefault="006851C1" w:rsidP="006851C1">
      <w:pPr>
        <w:pStyle w:val="Paragraphedeliste"/>
        <w:numPr>
          <w:ilvl w:val="0"/>
          <w:numId w:val="27"/>
        </w:numPr>
      </w:pPr>
      <w:r>
        <w:t>Analyse des besoins et faisabilité</w:t>
      </w:r>
      <w:r w:rsidR="008B14AD">
        <w:t xml:space="preserve"> </w:t>
      </w:r>
      <w:r w:rsidR="008B14AD">
        <w:sym w:font="Wingdings" w:char="F0F3"/>
      </w:r>
      <w:r w:rsidR="008B14AD">
        <w:t xml:space="preserve"> Recette</w:t>
      </w:r>
    </w:p>
    <w:p w:rsidR="006851C1" w:rsidRDefault="006851C1" w:rsidP="006851C1">
      <w:pPr>
        <w:pStyle w:val="Paragraphedeliste"/>
        <w:numPr>
          <w:ilvl w:val="0"/>
          <w:numId w:val="27"/>
        </w:numPr>
      </w:pPr>
      <w:r>
        <w:t>Sp</w:t>
      </w:r>
      <w:r w:rsidR="004552E2">
        <w:t>écifications</w:t>
      </w:r>
      <w:r w:rsidR="00BC2910">
        <w:t xml:space="preserve"> fonctionnelles</w:t>
      </w:r>
      <w:r w:rsidR="008B14AD">
        <w:t xml:space="preserve"> </w:t>
      </w:r>
      <w:r w:rsidR="008B14AD">
        <w:sym w:font="Wingdings" w:char="F0F3"/>
      </w:r>
      <w:r w:rsidR="008B14AD">
        <w:t xml:space="preserve"> Tests de validation</w:t>
      </w:r>
    </w:p>
    <w:p w:rsidR="00BC2910" w:rsidRDefault="00BC2910" w:rsidP="006851C1">
      <w:pPr>
        <w:pStyle w:val="Paragraphedeliste"/>
        <w:numPr>
          <w:ilvl w:val="0"/>
          <w:numId w:val="27"/>
        </w:numPr>
      </w:pPr>
      <w:r>
        <w:t>Conception architecturale</w:t>
      </w:r>
      <w:r w:rsidR="008B14AD">
        <w:t xml:space="preserve"> </w:t>
      </w:r>
      <w:r w:rsidR="008B14AD">
        <w:sym w:font="Wingdings" w:char="F0F3"/>
      </w:r>
      <w:r w:rsidR="008B14AD">
        <w:t xml:space="preserve"> Tests d’intégration</w:t>
      </w:r>
    </w:p>
    <w:p w:rsidR="00BC2910" w:rsidRDefault="00BC2910" w:rsidP="006851C1">
      <w:pPr>
        <w:pStyle w:val="Paragraphedeliste"/>
        <w:numPr>
          <w:ilvl w:val="0"/>
          <w:numId w:val="27"/>
        </w:numPr>
      </w:pPr>
      <w:r>
        <w:t>Conception détaillée</w:t>
      </w:r>
      <w:r w:rsidR="008B14AD">
        <w:t xml:space="preserve"> </w:t>
      </w:r>
      <w:r w:rsidR="008B14AD">
        <w:sym w:font="Wingdings" w:char="F0F3"/>
      </w:r>
      <w:r w:rsidR="008B14AD">
        <w:t xml:space="preserve"> Tests unitaires</w:t>
      </w:r>
    </w:p>
    <w:p w:rsidR="00BC2910" w:rsidRDefault="00BC2910" w:rsidP="006851C1">
      <w:pPr>
        <w:pStyle w:val="Paragraphedeliste"/>
        <w:numPr>
          <w:ilvl w:val="0"/>
          <w:numId w:val="27"/>
        </w:numPr>
      </w:pPr>
      <w:r>
        <w:t>Codage</w:t>
      </w:r>
    </w:p>
    <w:p w:rsidR="003963ED" w:rsidRDefault="003963ED" w:rsidP="003963ED">
      <w:r>
        <w:tab/>
      </w:r>
      <w:r w:rsidR="006F6D16">
        <w:t>Dans le cycle en V, il faut prévoir à l’avance du travail à accomplir et penser à la manière dont on va réaliser le projet</w:t>
      </w:r>
      <w:r w:rsidR="00A14C52">
        <w:t> : si tout est connu à l’avance, on peut alors estimer les coûts et les temps requis pour toutes les étapes du projet. Bien évidemment, avec l’accord du client qui aura une idée concise de ce qu’il obtiendra à la fin du projet, de ce que le projet lui apportera, combien cela lui aura coûté en temps et en argent et se baser sur le planning prévisionnel du projet pour plus ou moins connaître la durée de vie du projet.</w:t>
      </w:r>
      <w:r w:rsidR="007454C7">
        <w:t xml:space="preserve"> Dans ce cas, le cycle en cascade est fortement dépendant de la planification et de ce qui est prévu : il amène de la stabilité et de la certitude au projet</w:t>
      </w:r>
      <w:r w:rsidR="00136A28">
        <w:t>, à chaque étape de développement du projet on s’en tient à ce qui a été programmé</w:t>
      </w:r>
      <w:r w:rsidR="009B1600">
        <w:t>. En contrepartie, le cycle en V n’est pas flexible dans le sens où on ne peut plus revenir à une étape précédente sans conséquence importante sur le projet, comme des surcoûts en temps. Ajouté à ça une possible demande du client qui se rétracte sur ce qu’il attend du projet et demande des modifications</w:t>
      </w:r>
      <w:r w:rsidR="00085CD4">
        <w:t> : comme tout est pris en compte pour des besoins spécifiques, si ces besoins changent il faut reprendre les process de développement.</w:t>
      </w:r>
      <w:r w:rsidR="00D018B1">
        <w:t xml:space="preserve"> Un autre problème que rencontre le cycle en cascade est le fait que les tests sont réalisés à une période</w:t>
      </w:r>
      <w:r w:rsidR="00FD14C0">
        <w:t xml:space="preserve"> lointaine du moment où l’implémentation débute.</w:t>
      </w:r>
      <w:r w:rsidR="009B1600">
        <w:t xml:space="preserve"> </w:t>
      </w:r>
      <w:r w:rsidR="00136A28">
        <w:t xml:space="preserve"> </w:t>
      </w:r>
    </w:p>
    <w:p w:rsidR="00950947" w:rsidRDefault="00493F03" w:rsidP="00AA1198">
      <w:pPr>
        <w:keepNext/>
      </w:pPr>
      <w:r>
        <w:tab/>
        <w:t>En contraste au cycle en V, les méthodes agiles sont davantage flexibles et mieux adaptées aux changements au cours de la réalisation du projet. Le client</w:t>
      </w:r>
      <w:r w:rsidR="00C563EB">
        <w:t xml:space="preserve"> </w:t>
      </w:r>
      <w:r w:rsidR="00020606">
        <w:t>est sollicité en tant que co-développeur sur le projet car</w:t>
      </w:r>
      <w:r w:rsidR="00575A66">
        <w:t xml:space="preserve"> les retours sur expérience sont nombreux et orientent la direction vers laquelle l’équipe de développement vont prendre sans que cela n’affecte ce qui a été accompli auparavant.</w:t>
      </w:r>
      <w:r w:rsidR="00CC406E">
        <w:t xml:space="preserve"> Ces retours permettent également de remonter les bugs ou régressions qui peuvent apparaître, ce qui caractérise un projet maintenable, fonctionnel et qui satisfait les attentes du client.</w:t>
      </w:r>
      <w:r w:rsidR="002B1E6D">
        <w:t xml:space="preserve"> Ce dernier n’est pas contraint de réfléchir à l’avance à une forme particulière du projet : au fur et à mesure des implémentations, des changements ou corrections apportées, le projet prendra forme et le résultat final ne sera pas ce à quoi l’on s’attendait la plupart des cas.</w:t>
      </w:r>
      <w:r w:rsidR="00A22601">
        <w:t xml:space="preserve"> Les méthodes agiles se focalisent beaucoup plus sur la </w:t>
      </w:r>
      <w:r w:rsidR="0051610E">
        <w:t>collaboration</w:t>
      </w:r>
      <w:r w:rsidR="00A22601">
        <w:t xml:space="preserve"> au sein de l’équipe et de la communication</w:t>
      </w:r>
      <w:r w:rsidR="000B3AD6">
        <w:t xml:space="preserve"> au point où les développeurs travaillant sur plusieurs modules en même temps vont pouvoir rassembler leurs travaux et livrer un produit fonctionnel. Cependant, il est plus difficile d’établir un planning sur la durée entière du projet à cause du caractère volatile du développement et également déterminer un budget. </w:t>
      </w:r>
      <w:r w:rsidR="00AA1198">
        <w:t xml:space="preserve">Enfin, si les </w:t>
      </w:r>
      <w:r w:rsidR="00AA1198">
        <w:lastRenderedPageBreak/>
        <w:t xml:space="preserve">changements sont récurrents à chaque itération, cela peut impacter sur la </w:t>
      </w:r>
      <w:r w:rsidR="000E7A26">
        <w:t>capacité de développement de l’équipe agile.</w:t>
      </w:r>
      <w:r w:rsidR="00950947">
        <w:t xml:space="preserve"> Le graphe ci-dessous indique un taux de succès plus élevé dans les projets faisant appel à l’agilité que les projets réalisés avec un cycle en V.</w:t>
      </w:r>
    </w:p>
    <w:p w:rsidR="00AA1198" w:rsidRDefault="00950947" w:rsidP="00AA1198">
      <w:pPr>
        <w:keepNext/>
      </w:pPr>
      <w:r>
        <w:tab/>
      </w:r>
      <w:r w:rsidR="00AA1198">
        <w:rPr>
          <w:noProof/>
        </w:rPr>
        <w:drawing>
          <wp:inline distT="0" distB="0" distL="0" distR="0">
            <wp:extent cx="5715000" cy="2781300"/>
            <wp:effectExtent l="0" t="0" r="0" b="0"/>
            <wp:docPr id="82" name="Image 82" descr="C:\Users\dma3622\AppData\Local\Microsoft\Windows\INetCache\Content.Word\agile-waterfall-success-failure-r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agile-waterfall-success-failure-rate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781300"/>
                    </a:xfrm>
                    <a:prstGeom prst="rect">
                      <a:avLst/>
                    </a:prstGeom>
                    <a:noFill/>
                    <a:ln>
                      <a:noFill/>
                    </a:ln>
                  </pic:spPr>
                </pic:pic>
              </a:graphicData>
            </a:graphic>
          </wp:inline>
        </w:drawing>
      </w:r>
    </w:p>
    <w:p w:rsidR="00493F03" w:rsidRDefault="00AA1198" w:rsidP="00AA1198">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41</w:t>
      </w:r>
      <w:r w:rsidR="005F7D16">
        <w:fldChar w:fldCharType="end"/>
      </w:r>
      <w:r>
        <w:t xml:space="preserve"> – Taux de réussite des projets selon la méthode employée</w:t>
      </w:r>
      <w:r w:rsidR="00BD0F83">
        <w:rPr>
          <w:rStyle w:val="Appelnotedebasdep"/>
        </w:rPr>
        <w:footnoteReference w:id="23"/>
      </w:r>
    </w:p>
    <w:p w:rsidR="00EC3B66" w:rsidRPr="00EC3B66" w:rsidRDefault="00EC3B66" w:rsidP="00EC3B66">
      <w:r>
        <w:tab/>
        <w:t xml:space="preserve">Il faut donc séparer les cas : si la vision finale du projet est claire et que le projet restera identique durant toutes les étapes de développement, alors on peut choisir de travailler avec un cycle en cascade. Si le besoin de livrer un produit fonctionnel est plus urgent que la qualité, que l’on laisse le client libre de changer ses attentes par rapport au projet et qu’il n’a pas d’idée concrète de la forme finale du projet, </w:t>
      </w:r>
      <w:r w:rsidR="006E2540">
        <w:t>les méthodes agiles seront à privilégier.</w:t>
      </w:r>
      <w:r w:rsidR="00892E38">
        <w:t xml:space="preserve"> </w:t>
      </w:r>
    </w:p>
    <w:p w:rsidR="00A94491" w:rsidRPr="00074D91" w:rsidRDefault="009A44C1">
      <w:r>
        <w:tab/>
      </w:r>
      <w:r w:rsidR="00A94491">
        <w:t xml:space="preserve">La méthode Agile </w:t>
      </w:r>
      <w:r w:rsidR="00A94491" w:rsidRPr="00665E17">
        <w:rPr>
          <w:b/>
        </w:rPr>
        <w:t>Scrum</w:t>
      </w:r>
      <w:r w:rsidR="008920A2">
        <w:rPr>
          <w:rStyle w:val="Appelnotedebasdep"/>
        </w:rPr>
        <w:footnoteReference w:id="24"/>
      </w:r>
      <w:r w:rsidR="00A94491">
        <w:t xml:space="preserve"> est appliqué dans tous les projets agiles </w:t>
      </w:r>
      <w:r w:rsidR="00FD14C0">
        <w:t xml:space="preserve">à VISEO </w:t>
      </w:r>
      <w:r w:rsidR="00C563EB">
        <w:t>Technologies :</w:t>
      </w:r>
      <w:r w:rsidR="00A94491">
        <w:t xml:space="preserve"> elle consiste en un ensemble de rituels qui se répètent pour une période – que l’on nomme un </w:t>
      </w:r>
      <w:r w:rsidR="00A94491" w:rsidRPr="00562EF1">
        <w:rPr>
          <w:b/>
        </w:rPr>
        <w:t>Sprint</w:t>
      </w:r>
      <w:r w:rsidR="00A94491">
        <w:t xml:space="preserve"> – variant de deux à quatre semaines. </w:t>
      </w:r>
      <w:r w:rsidR="00074D91">
        <w:t xml:space="preserve">Elle présente trois rôles distincts : </w:t>
      </w:r>
      <w:r w:rsidR="00074D91">
        <w:rPr>
          <w:b/>
        </w:rPr>
        <w:t xml:space="preserve">Product Owner, Scrum Master </w:t>
      </w:r>
      <w:r w:rsidR="00074D91">
        <w:t>et l’équipe de développement.</w:t>
      </w:r>
    </w:p>
    <w:p w:rsidR="00AF68B3" w:rsidRDefault="00AF68B3" w:rsidP="00AF68B3">
      <w:pPr>
        <w:keepNext/>
      </w:pPr>
      <w:r>
        <w:rPr>
          <w:noProof/>
        </w:rPr>
        <w:lastRenderedPageBreak/>
        <w:drawing>
          <wp:inline distT="0" distB="0" distL="0" distR="0">
            <wp:extent cx="5753100" cy="2447925"/>
            <wp:effectExtent l="0" t="0" r="0" b="0"/>
            <wp:docPr id="77" name="Image 77" descr="C:\Users\dma3622\AppData\Local\Microsoft\Windows\INetCache\Content.Word\po &amp; ppo.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C:\Users\dma3622\AppData\Local\Microsoft\Windows\INetCache\Content.Word\po &amp; ppo.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rsidR="001F0C9E" w:rsidRDefault="00AF68B3" w:rsidP="00AF68B3">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42</w:t>
      </w:r>
      <w:r w:rsidR="005F7D16">
        <w:fldChar w:fldCharType="end"/>
      </w:r>
      <w:r>
        <w:t xml:space="preserve"> – Objectifs d’un </w:t>
      </w:r>
      <w:r w:rsidRPr="00C416B6">
        <w:rPr>
          <w:b/>
        </w:rPr>
        <w:t>Product</w:t>
      </w:r>
      <w:r>
        <w:t xml:space="preserve"> </w:t>
      </w:r>
      <w:r w:rsidRPr="00C416B6">
        <w:rPr>
          <w:b/>
        </w:rPr>
        <w:t>Owner</w:t>
      </w:r>
      <w:r w:rsidR="00A15CB7">
        <w:rPr>
          <w:rStyle w:val="Appelnotedebasdep"/>
        </w:rPr>
        <w:footnoteReference w:id="25"/>
      </w:r>
    </w:p>
    <w:p w:rsidR="008B55A1" w:rsidRDefault="008B55A1">
      <w:r>
        <w:tab/>
        <w:t xml:space="preserve">Le </w:t>
      </w:r>
      <w:r>
        <w:rPr>
          <w:b/>
        </w:rPr>
        <w:t>Product Owner</w:t>
      </w:r>
      <w:r w:rsidR="00912501">
        <w:rPr>
          <w:rStyle w:val="Appelnotedebasdep"/>
          <w:b/>
        </w:rPr>
        <w:footnoteReference w:id="26"/>
      </w:r>
      <w:r w:rsidR="00DD56C7">
        <w:rPr>
          <w:b/>
        </w:rPr>
        <w:t xml:space="preserve"> (PO)</w:t>
      </w:r>
      <w:r>
        <w:rPr>
          <w:b/>
        </w:rPr>
        <w:t xml:space="preserve"> </w:t>
      </w:r>
      <w:r w:rsidR="00F076BD">
        <w:t xml:space="preserve">est celui qui définit la vision du projet en fonction de ce qu’il cherche à construire et il transmet cette vision à l’équipe </w:t>
      </w:r>
      <w:r w:rsidR="00F076BD" w:rsidRPr="00AD5FBA">
        <w:rPr>
          <w:b/>
        </w:rPr>
        <w:t>Scrum</w:t>
      </w:r>
      <w:r w:rsidR="003126BE">
        <w:t xml:space="preserve">. Il est également en charge du </w:t>
      </w:r>
      <w:r w:rsidR="003126BE">
        <w:rPr>
          <w:b/>
        </w:rPr>
        <w:t>Product Backlog</w:t>
      </w:r>
      <w:r w:rsidR="007F2C3B">
        <w:rPr>
          <w:rStyle w:val="Appelnotedebasdep"/>
          <w:b/>
        </w:rPr>
        <w:footnoteReference w:id="27"/>
      </w:r>
      <w:r w:rsidR="003126BE">
        <w:t xml:space="preserve"> car de manière générale, le </w:t>
      </w:r>
      <w:r w:rsidR="003126BE">
        <w:rPr>
          <w:b/>
        </w:rPr>
        <w:t xml:space="preserve">Product Owner </w:t>
      </w:r>
      <w:r w:rsidR="003B5F54">
        <w:t>est bien placé pour connaître les différents utilisateurs, le marché du secteur, la concurrence et les tendances du système en cours de développement et c’est à sa charge de prendre les décisions sur les fonctionnalités à implémenter, selon les besoins du client.</w:t>
      </w:r>
      <w:r w:rsidR="004C6746">
        <w:t xml:space="preserve"> Or, le </w:t>
      </w:r>
      <w:r w:rsidR="004C6746">
        <w:rPr>
          <w:b/>
        </w:rPr>
        <w:t xml:space="preserve">PO </w:t>
      </w:r>
      <w:r w:rsidR="004C6746">
        <w:t xml:space="preserve">peut se retrouver indisponible dans certains cas et c’est là qu’on introduit les </w:t>
      </w:r>
      <w:r w:rsidR="004C6746">
        <w:rPr>
          <w:b/>
        </w:rPr>
        <w:t>Proxy Product Owner (PPO)</w:t>
      </w:r>
      <w:r w:rsidR="004C6746">
        <w:t xml:space="preserve"> : il existe plusieurs degrés de </w:t>
      </w:r>
      <w:r w:rsidR="004C6746">
        <w:rPr>
          <w:b/>
        </w:rPr>
        <w:t xml:space="preserve">PPO </w:t>
      </w:r>
      <w:r w:rsidR="004C6746">
        <w:t xml:space="preserve">selon la responsabilité endossée par les </w:t>
      </w:r>
      <w:r w:rsidR="004C6746">
        <w:rPr>
          <w:b/>
        </w:rPr>
        <w:t xml:space="preserve">PPO </w:t>
      </w:r>
      <w:r w:rsidR="004C6746">
        <w:t xml:space="preserve">sur le fait de remplacer le </w:t>
      </w:r>
      <w:r w:rsidR="004C6746">
        <w:rPr>
          <w:b/>
        </w:rPr>
        <w:t xml:space="preserve">PO </w:t>
      </w:r>
      <w:r w:rsidR="004C6746">
        <w:t xml:space="preserve">qui </w:t>
      </w:r>
      <w:r w:rsidR="0058341C">
        <w:t>peut ne</w:t>
      </w:r>
      <w:r w:rsidR="004C6746">
        <w:t xml:space="preserve"> pas</w:t>
      </w:r>
      <w:r w:rsidR="0058341C">
        <w:t xml:space="preserve"> être</w:t>
      </w:r>
      <w:r w:rsidR="004C6746">
        <w:t xml:space="preserve"> disponible. Dans le cas de notre projet, les </w:t>
      </w:r>
      <w:r w:rsidR="004C6746">
        <w:rPr>
          <w:b/>
        </w:rPr>
        <w:t xml:space="preserve">PPO </w:t>
      </w:r>
      <w:r w:rsidR="004C6746">
        <w:t>ont été les interlocuteurs quotidiens des équipes agiles</w:t>
      </w:r>
      <w:r w:rsidR="00960C0E">
        <w:t xml:space="preserve"> et ce sont eux qui se sont chargés des tâches du </w:t>
      </w:r>
      <w:r w:rsidR="00960C0E">
        <w:rPr>
          <w:b/>
        </w:rPr>
        <w:t xml:space="preserve">PO. </w:t>
      </w:r>
      <w:r w:rsidR="00960C0E">
        <w:t>En l’absence de ce dernier, les décisions ont été prises à leur charge concernant le pilotage des projets</w:t>
      </w:r>
      <w:r w:rsidR="005F5447">
        <w:t xml:space="preserve"> mais ils devaient s’orienter vers la direction que le </w:t>
      </w:r>
      <w:r w:rsidR="005F5447">
        <w:rPr>
          <w:b/>
        </w:rPr>
        <w:t xml:space="preserve">PO </w:t>
      </w:r>
      <w:r w:rsidR="005F5447">
        <w:t>souhaitait prendre pour être à la hauteur de ses attentes.</w:t>
      </w:r>
    </w:p>
    <w:p w:rsidR="00AB5C8F" w:rsidRDefault="00E53A80" w:rsidP="00AB5C8F">
      <w:pPr>
        <w:keepNext/>
      </w:pPr>
      <w:r>
        <w:lastRenderedPageBreak/>
        <w:tab/>
      </w:r>
      <w:r w:rsidR="00AB5C8F">
        <w:rPr>
          <w:noProof/>
        </w:rPr>
        <w:drawing>
          <wp:inline distT="0" distB="0" distL="0" distR="0" wp14:anchorId="582B4EE3" wp14:editId="107E32E2">
            <wp:extent cx="5238750" cy="3810000"/>
            <wp:effectExtent l="0" t="0" r="0" b="0"/>
            <wp:docPr id="83" name="Image 83" descr="C:\Users\dma3622\AppData\Local\Microsoft\Windows\INetCache\Content.Word\scrum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scrum mast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8750" cy="3810000"/>
                    </a:xfrm>
                    <a:prstGeom prst="rect">
                      <a:avLst/>
                    </a:prstGeom>
                    <a:noFill/>
                    <a:ln>
                      <a:noFill/>
                    </a:ln>
                  </pic:spPr>
                </pic:pic>
              </a:graphicData>
            </a:graphic>
          </wp:inline>
        </w:drawing>
      </w:r>
    </w:p>
    <w:p w:rsidR="00AB5C8F" w:rsidRPr="00AB5C8F" w:rsidRDefault="00AB5C8F" w:rsidP="00AB5C8F">
      <w:pPr>
        <w:pStyle w:val="Lgende"/>
        <w:jc w:val="both"/>
        <w:rPr>
          <w:lang w:val="en-GB"/>
        </w:rPr>
      </w:pPr>
      <w:r w:rsidRPr="00AB5C8F">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C210B4">
        <w:rPr>
          <w:noProof/>
          <w:lang w:val="en-GB"/>
        </w:rPr>
        <w:t>43</w:t>
      </w:r>
      <w:r w:rsidR="005F7D16">
        <w:rPr>
          <w:lang w:val="en-GB"/>
        </w:rPr>
        <w:fldChar w:fldCharType="end"/>
      </w:r>
      <w:r w:rsidRPr="00AB5C8F">
        <w:rPr>
          <w:lang w:val="en-GB"/>
        </w:rPr>
        <w:t xml:space="preserve"> – Un Stand up </w:t>
      </w:r>
      <w:r w:rsidRPr="00AB5C8F">
        <w:rPr>
          <w:b/>
          <w:lang w:val="en-GB"/>
        </w:rPr>
        <w:t>Daily Meeting</w:t>
      </w:r>
    </w:p>
    <w:p w:rsidR="00FE2618" w:rsidRPr="00945E77" w:rsidRDefault="00E53A80">
      <w:r>
        <w:t xml:space="preserve">Qui dit </w:t>
      </w:r>
      <w:r w:rsidRPr="000E2241">
        <w:rPr>
          <w:b/>
        </w:rPr>
        <w:t>Scrum</w:t>
      </w:r>
      <w:r>
        <w:t xml:space="preserve">, dit </w:t>
      </w:r>
      <w:r>
        <w:rPr>
          <w:b/>
        </w:rPr>
        <w:t>Scrum Master</w:t>
      </w:r>
      <w:r>
        <w:rPr>
          <w:rStyle w:val="Appelnotedebasdep"/>
          <w:b/>
        </w:rPr>
        <w:footnoteReference w:id="28"/>
      </w:r>
      <w:r>
        <w:rPr>
          <w:b/>
        </w:rPr>
        <w:t> </w:t>
      </w:r>
      <w:r>
        <w:t>: il est membre à part entière de l’équipe de développement</w:t>
      </w:r>
      <w:r w:rsidR="00FC4FB5">
        <w:t xml:space="preserve"> à part le fait qu’il a pour responsabilités de </w:t>
      </w:r>
      <w:r w:rsidR="00AB5C8F">
        <w:t xml:space="preserve">s’assurer que les règles </w:t>
      </w:r>
      <w:r w:rsidR="00AB5C8F" w:rsidRPr="000E2241">
        <w:rPr>
          <w:b/>
        </w:rPr>
        <w:t>Scrum</w:t>
      </w:r>
      <w:r w:rsidR="00AB5C8F">
        <w:t xml:space="preserve"> soient bien appliquées, il mène les rituels </w:t>
      </w:r>
      <w:r w:rsidR="00AB5C8F" w:rsidRPr="000E2241">
        <w:rPr>
          <w:b/>
        </w:rPr>
        <w:t>Scrum</w:t>
      </w:r>
      <w:r w:rsidR="00AB5C8F">
        <w:t xml:space="preserve"> et sert d’intermédiaire entre l’équipe et les</w:t>
      </w:r>
      <w:r w:rsidR="001E5607">
        <w:t xml:space="preserve"> </w:t>
      </w:r>
      <w:r w:rsidR="001E5607">
        <w:rPr>
          <w:b/>
        </w:rPr>
        <w:t>PO / PPO.</w:t>
      </w:r>
      <w:r w:rsidR="0019667A">
        <w:rPr>
          <w:b/>
        </w:rPr>
        <w:t xml:space="preserve"> </w:t>
      </w:r>
      <w:r w:rsidR="0019667A">
        <w:t xml:space="preserve">Nous verrons dans l’ordre qui suit les rituels </w:t>
      </w:r>
      <w:r w:rsidR="00665E17">
        <w:rPr>
          <w:b/>
        </w:rPr>
        <w:t>Scrum</w:t>
      </w:r>
      <w:r w:rsidR="00945E77">
        <w:rPr>
          <w:b/>
        </w:rPr>
        <w:t xml:space="preserve"> </w:t>
      </w:r>
      <w:r w:rsidR="00945E77">
        <w:t>plus en détails.</w:t>
      </w:r>
    </w:p>
    <w:p w:rsidR="00F063FE" w:rsidRDefault="00F063FE" w:rsidP="00402164">
      <w:r>
        <w:rPr>
          <w:noProof/>
        </w:rPr>
        <w:lastRenderedPageBreak/>
        <w:drawing>
          <wp:inline distT="0" distB="0" distL="0" distR="0" wp14:anchorId="787B0D3F" wp14:editId="6CBD544F">
            <wp:extent cx="5760720" cy="3360420"/>
            <wp:effectExtent l="0" t="0" r="0" b="0"/>
            <wp:docPr id="1026" name="Picture 2" descr="https://www.codingmart.com/uploads/post/image/57e0c0488ca7853c76dd986e/Agile_Developmen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codingmart.com/uploads/post/image/57e0c0488ca7853c76dd986e/Agile_Development_Proces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360420"/>
                    </a:xfrm>
                    <a:prstGeom prst="rect">
                      <a:avLst/>
                    </a:prstGeom>
                    <a:noFill/>
                    <a:extLst/>
                  </pic:spPr>
                </pic:pic>
              </a:graphicData>
            </a:graphic>
          </wp:inline>
        </w:drawing>
      </w:r>
    </w:p>
    <w:p w:rsidR="00F063FE" w:rsidRDefault="00F063FE" w:rsidP="00F063FE">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44</w:t>
      </w:r>
      <w:r w:rsidR="005F7D16">
        <w:fldChar w:fldCharType="end"/>
      </w:r>
      <w:r>
        <w:t xml:space="preserve"> – Description du déroulement de la méthode </w:t>
      </w:r>
      <w:r w:rsidR="00C416B6">
        <w:t xml:space="preserve">agile </w:t>
      </w:r>
      <w:r>
        <w:t>« Scrum »</w:t>
      </w:r>
    </w:p>
    <w:p w:rsidR="001F0C9E" w:rsidRPr="00B16E6C" w:rsidRDefault="009A44C1">
      <w:r>
        <w:tab/>
      </w:r>
      <w:r w:rsidR="00D27BEA">
        <w:t xml:space="preserve">Durant chaque itération, nous trouvons en début de </w:t>
      </w:r>
      <w:r w:rsidR="00D27BEA" w:rsidRPr="00562EF1">
        <w:rPr>
          <w:b/>
        </w:rPr>
        <w:t>Sprint</w:t>
      </w:r>
      <w:r w:rsidR="00D27BEA">
        <w:t xml:space="preserve"> une réunion qui dure environ trente minutes avec l’équipe de développement, le </w:t>
      </w:r>
      <w:r w:rsidR="00D27BEA">
        <w:rPr>
          <w:b/>
        </w:rPr>
        <w:t>Scrum Master</w:t>
      </w:r>
      <w:r w:rsidR="00D27BEA">
        <w:t xml:space="preserve"> et les </w:t>
      </w:r>
      <w:r w:rsidR="00D27BEA">
        <w:rPr>
          <w:b/>
        </w:rPr>
        <w:t>PO / PPO</w:t>
      </w:r>
      <w:r w:rsidR="00D27BEA">
        <w:t xml:space="preserve">. </w:t>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3B5F54">
        <w:rPr>
          <w:b/>
        </w:rPr>
        <w:t xml:space="preserve"> – </w:t>
      </w:r>
      <w:r w:rsidR="003B5F54" w:rsidRPr="003B5F54">
        <w:t>le</w:t>
      </w:r>
      <w:r w:rsidR="003B5F54">
        <w:rPr>
          <w:b/>
        </w:rPr>
        <w:t xml:space="preserve"> Product Backlog – </w:t>
      </w:r>
      <w:r w:rsidR="008C05E8">
        <w:t>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r w:rsidR="00B16E6C">
        <w:t xml:space="preserve"> Les </w:t>
      </w:r>
      <w:r w:rsidR="00B16E6C">
        <w:rPr>
          <w:b/>
        </w:rPr>
        <w:t xml:space="preserve">User Stories </w:t>
      </w:r>
      <w:r w:rsidR="00B16E6C">
        <w:t xml:space="preserve">sont définies par le </w:t>
      </w:r>
      <w:r w:rsidR="00B16E6C">
        <w:rPr>
          <w:b/>
        </w:rPr>
        <w:t>Product Owner</w:t>
      </w:r>
      <w:r w:rsidR="00B16E6C">
        <w:t xml:space="preserve"> qui doit s’assurer que l’équipe Scrum puisse comprendre les comportements attendus.</w:t>
      </w:r>
    </w:p>
    <w:p w:rsidR="00543B46" w:rsidRPr="004725E9"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continus.</w:t>
      </w:r>
      <w:r w:rsidR="001E2D43">
        <w:t xml:space="preserve"> Ce qui nous donne une </w:t>
      </w:r>
      <w:r w:rsidR="001E2D43" w:rsidRPr="007B3B22">
        <w:rPr>
          <w:b/>
        </w:rPr>
        <w:t>vélocité</w:t>
      </w:r>
      <w:r w:rsidR="001E2D43">
        <w:t xml:space="preserve"> qui correspond au nombre de points</w:t>
      </w:r>
      <w:r w:rsidR="00562EF1">
        <w:t xml:space="preserve"> estimés que l’équipe peut dépenser durant l’intégralité du </w:t>
      </w:r>
      <w:r w:rsidR="00562EF1" w:rsidRPr="00562EF1">
        <w:rPr>
          <w:b/>
        </w:rPr>
        <w:t>Sprint</w:t>
      </w:r>
      <w:r w:rsidR="00562EF1">
        <w:t>.</w:t>
      </w:r>
      <w:r w:rsidR="007B3B22">
        <w:t xml:space="preserve"> Cette </w:t>
      </w:r>
      <w:r w:rsidR="007B3B22">
        <w:rPr>
          <w:b/>
        </w:rPr>
        <w:t xml:space="preserve">vélocité </w:t>
      </w:r>
      <w:r w:rsidR="007B3B22">
        <w:t xml:space="preserve">une fois obtenue, nous procédons par un </w:t>
      </w:r>
      <w:r w:rsidR="007B3B22" w:rsidRPr="007B3B22">
        <w:rPr>
          <w:b/>
        </w:rPr>
        <w:t>Planning Poker</w:t>
      </w:r>
      <w:r w:rsidR="007B3B22">
        <w:rPr>
          <w:b/>
        </w:rPr>
        <w:t xml:space="preserve"> </w:t>
      </w:r>
      <w:r w:rsidR="007D574F">
        <w:t xml:space="preserve">pour déterminer le nombre de points à attribuer à chaque </w:t>
      </w:r>
      <w:r w:rsidR="007D574F">
        <w:rPr>
          <w:b/>
        </w:rPr>
        <w:t xml:space="preserve">User Story. </w:t>
      </w:r>
      <w:r w:rsidR="007D574F">
        <w:t xml:space="preserve">Chaque membre de l’équipe de développement dispose </w:t>
      </w:r>
      <w:r w:rsidR="007D574F">
        <w:lastRenderedPageBreak/>
        <w:t xml:space="preserve">de cartes qui suivent la suite de </w:t>
      </w:r>
      <w:r w:rsidR="00F37241">
        <w:t>Fibonacci</w:t>
      </w:r>
      <w:r w:rsidR="000B4380">
        <w:t>. Pas exactement car on peut attribuer un demi-point, 20 au lieu de 21 puis 40 puis 100 pour simplifier les estimations.</w:t>
      </w:r>
      <w:r w:rsidR="00995DB0">
        <w:t xml:space="preserve"> Tout le monde doit s’accorder sur une estimation commune et dans le cas où il y a un désaccord, ce sont les personnes ayant opté pour des estimations aux extremums qui doivent débattre, avec le reste de l’équipe, sur l’estimation réelle de l’</w:t>
      </w:r>
      <w:r w:rsidR="00995DB0">
        <w:rPr>
          <w:b/>
        </w:rPr>
        <w:t>User Story</w:t>
      </w:r>
      <w:r w:rsidR="00995DB0">
        <w:t>. Nou</w:t>
      </w:r>
      <w:r w:rsidR="00E3551A">
        <w:t xml:space="preserve">s retirons le nombre de points sur la </w:t>
      </w:r>
      <w:r w:rsidR="00A230BB">
        <w:rPr>
          <w:b/>
        </w:rPr>
        <w:t xml:space="preserve">vélocité </w:t>
      </w:r>
      <w:r w:rsidR="00A230BB">
        <w:t xml:space="preserve">jusqu’à que le </w:t>
      </w:r>
      <w:r w:rsidR="00A230BB">
        <w:rPr>
          <w:b/>
        </w:rPr>
        <w:t xml:space="preserve">Sprint Backlog </w:t>
      </w:r>
      <w:r w:rsidR="00A230BB">
        <w:t xml:space="preserve">– c’est-à-dire la liste des </w:t>
      </w:r>
      <w:r w:rsidR="00A230BB">
        <w:rPr>
          <w:b/>
        </w:rPr>
        <w:t xml:space="preserve">User Stories </w:t>
      </w:r>
      <w:r w:rsidR="00A230BB">
        <w:t xml:space="preserve">à réaliser durant le </w:t>
      </w:r>
      <w:r w:rsidR="00A230BB">
        <w:rPr>
          <w:b/>
        </w:rPr>
        <w:t xml:space="preserve">Sprint </w:t>
      </w:r>
      <w:r w:rsidR="00A230BB">
        <w:t xml:space="preserve">– </w:t>
      </w:r>
      <w:r w:rsidR="00530E25">
        <w:t>soit</w:t>
      </w:r>
      <w:r w:rsidR="00A230BB">
        <w:t xml:space="preserve"> cl</w:t>
      </w:r>
      <w:r w:rsidR="00530E25">
        <w:t xml:space="preserve">ôturé : </w:t>
      </w:r>
      <w:r w:rsidR="004725E9">
        <w:t xml:space="preserve">l’équipe a le choix de </w:t>
      </w:r>
      <w:r w:rsidR="004725E9">
        <w:rPr>
          <w:noProof/>
        </w:rPr>
        <mc:AlternateContent>
          <mc:Choice Requires="wpg">
            <w:drawing>
              <wp:anchor distT="0" distB="0" distL="114300" distR="114300" simplePos="0" relativeHeight="251686912" behindDoc="0" locked="0" layoutInCell="1" allowOverlap="1">
                <wp:simplePos x="0" y="0"/>
                <wp:positionH relativeFrom="page">
                  <wp:align>center</wp:align>
                </wp:positionH>
                <wp:positionV relativeFrom="paragraph">
                  <wp:posOffset>1886585</wp:posOffset>
                </wp:positionV>
                <wp:extent cx="6108065" cy="5895975"/>
                <wp:effectExtent l="0" t="0" r="6985" b="9525"/>
                <wp:wrapTopAndBottom/>
                <wp:docPr id="86" name="Groupe 86"/>
                <wp:cNvGraphicFramePr/>
                <a:graphic xmlns:a="http://schemas.openxmlformats.org/drawingml/2006/main">
                  <a:graphicData uri="http://schemas.microsoft.com/office/word/2010/wordprocessingGroup">
                    <wpg:wgp>
                      <wpg:cNvGrpSpPr/>
                      <wpg:grpSpPr>
                        <a:xfrm>
                          <a:off x="0" y="0"/>
                          <a:ext cx="6108065" cy="5895975"/>
                          <a:chOff x="0" y="0"/>
                          <a:chExt cx="6108065" cy="5895975"/>
                        </a:xfrm>
                      </wpg:grpSpPr>
                      <pic:pic xmlns:pic="http://schemas.openxmlformats.org/drawingml/2006/picture">
                        <pic:nvPicPr>
                          <pic:cNvPr id="84" name="Image 84" descr="C:\Users\dma3622\AppData\Local\Microsoft\Windows\INetCache\Content.Word\Planning poker Android.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17240" cy="5895975"/>
                          </a:xfrm>
                          <a:prstGeom prst="rect">
                            <a:avLst/>
                          </a:prstGeom>
                          <a:noFill/>
                          <a:ln>
                            <a:noFill/>
                          </a:ln>
                        </pic:spPr>
                      </pic:pic>
                      <wps:wsp>
                        <wps:cNvPr id="85" name="Zone de texte 85"/>
                        <wps:cNvSpPr txBox="1"/>
                        <wps:spPr>
                          <a:xfrm>
                            <a:off x="4048125" y="2505075"/>
                            <a:ext cx="2059940" cy="876300"/>
                          </a:xfrm>
                          <a:prstGeom prst="rect">
                            <a:avLst/>
                          </a:prstGeom>
                          <a:solidFill>
                            <a:prstClr val="white"/>
                          </a:solidFill>
                          <a:ln>
                            <a:noFill/>
                          </a:ln>
                        </wps:spPr>
                        <wps:txbx>
                          <w:txbxContent>
                            <w:p w:rsidR="00AD75B4" w:rsidRPr="00493549" w:rsidRDefault="00AD75B4" w:rsidP="00493549">
                              <w:pPr>
                                <w:pStyle w:val="Lgende"/>
                                <w:rPr>
                                  <w:color w:val="595959" w:themeColor="text1" w:themeTint="A6"/>
                                </w:rPr>
                              </w:pPr>
                              <w:r>
                                <w:t xml:space="preserve">Figure </w:t>
                              </w:r>
                              <w:r>
                                <w:fldChar w:fldCharType="begin"/>
                              </w:r>
                              <w:r>
                                <w:instrText xml:space="preserve"> SEQ Figure \* ARABIC </w:instrText>
                              </w:r>
                              <w:r>
                                <w:fldChar w:fldCharType="separate"/>
                              </w:r>
                              <w:r>
                                <w:rPr>
                                  <w:noProof/>
                                </w:rPr>
                                <w:t>45</w:t>
                              </w:r>
                              <w:r>
                                <w:fldChar w:fldCharType="end"/>
                              </w:r>
                              <w:r>
                                <w:t xml:space="preserve"> – Application mobile sous Android pour </w:t>
                              </w:r>
                              <w:r>
                                <w:rPr>
                                  <w:b/>
                                </w:rPr>
                                <w:t>Planning 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86" o:spid="_x0000_s1064" style="position:absolute;left:0;text-align:left;margin-left:0;margin-top:148.55pt;width:480.95pt;height:464.25pt;z-index:251686912;mso-position-horizontal:center;mso-position-horizontal-relative:page;mso-position-vertical-relative:text" coordsize="61080,5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">
                <v:shape id="Image 84" o:spid="_x0000_s1065" type="#_x0000_t75" style="position:absolute;width:33172;height:5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">
                  <v:imagedata r:id="rId71" o:title="Planning poker Android"/>
                </v:shape>
                <v:shape id="Zone de texte 85" o:spid="_x0000_s1066" type="#_x0000_t202" style="position:absolute;left:40481;top:25050;width:20599;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rsidR="00AD75B4" w:rsidRPr="00493549" w:rsidRDefault="00AD75B4" w:rsidP="00493549">
                        <w:pPr>
                          <w:pStyle w:val="Lgende"/>
                          <w:rPr>
                            <w:color w:val="595959" w:themeColor="text1" w:themeTint="A6"/>
                          </w:rPr>
                        </w:pPr>
                        <w:r>
                          <w:t xml:space="preserve">Figure </w:t>
                        </w:r>
                        <w:r>
                          <w:fldChar w:fldCharType="begin"/>
                        </w:r>
                        <w:r>
                          <w:instrText xml:space="preserve"> SEQ Figure \* ARABIC </w:instrText>
                        </w:r>
                        <w:r>
                          <w:fldChar w:fldCharType="separate"/>
                        </w:r>
                        <w:r>
                          <w:rPr>
                            <w:noProof/>
                          </w:rPr>
                          <w:t>45</w:t>
                        </w:r>
                        <w:r>
                          <w:fldChar w:fldCharType="end"/>
                        </w:r>
                        <w:r>
                          <w:t xml:space="preserve"> – Application mobile sous Android pour </w:t>
                        </w:r>
                        <w:r>
                          <w:rPr>
                            <w:b/>
                          </w:rPr>
                          <w:t>Planning Poker</w:t>
                        </w:r>
                      </w:p>
                    </w:txbxContent>
                  </v:textbox>
                </v:shape>
                <w10:wrap type="topAndBottom" anchorx="page"/>
              </v:group>
            </w:pict>
          </mc:Fallback>
        </mc:AlternateContent>
      </w:r>
      <w:r w:rsidR="004725E9">
        <w:t xml:space="preserve">s’engager plus ou moins que sa </w:t>
      </w:r>
      <w:r w:rsidR="004725E9">
        <w:rPr>
          <w:b/>
        </w:rPr>
        <w:t xml:space="preserve">vélocité </w:t>
      </w:r>
      <w:r w:rsidR="004725E9">
        <w:t xml:space="preserve">le permet. </w:t>
      </w:r>
    </w:p>
    <w:p w:rsidR="007B2B50" w:rsidRDefault="007B2B50" w:rsidP="007B2B50">
      <w:pPr>
        <w:keepNext/>
      </w:pPr>
      <w:r>
        <w:rPr>
          <w:noProof/>
        </w:rPr>
        <w:lastRenderedPageBreak/>
        <w:drawing>
          <wp:inline distT="0" distB="0" distL="0" distR="0">
            <wp:extent cx="5762625" cy="4219575"/>
            <wp:effectExtent l="0" t="0" r="9525" b="9525"/>
            <wp:docPr id="78" name="Image 78" descr="C:\Users\dma3622\AppData\Local\Microsoft\Windows\INetCache\Content.Word\POWERPNT_2017-08-21_1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POWERPNT_2017-08-21_14-56-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4219575"/>
                    </a:xfrm>
                    <a:prstGeom prst="rect">
                      <a:avLst/>
                    </a:prstGeom>
                    <a:noFill/>
                    <a:ln>
                      <a:noFill/>
                    </a:ln>
                  </pic:spPr>
                </pic:pic>
              </a:graphicData>
            </a:graphic>
          </wp:inline>
        </w:drawing>
      </w:r>
    </w:p>
    <w:p w:rsidR="00FB5859" w:rsidRDefault="007B2B50" w:rsidP="007B2B50">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46</w:t>
      </w:r>
      <w:r w:rsidR="005F7D16">
        <w:fldChar w:fldCharType="end"/>
      </w:r>
      <w:r>
        <w:t xml:space="preserve"> – Conditions du </w:t>
      </w:r>
      <w:r w:rsidRPr="00C416B6">
        <w:rPr>
          <w:b/>
        </w:rPr>
        <w:t>Sprint</w:t>
      </w:r>
      <w:r>
        <w:t xml:space="preserve"> 11</w:t>
      </w:r>
    </w:p>
    <w:p w:rsidR="00570292" w:rsidRPr="0035031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CA427E">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F63E55">
        <w:rPr>
          <w:b/>
        </w:rPr>
        <w:t xml:space="preserve"> </w:t>
      </w:r>
      <w:r w:rsidR="00F63E55">
        <w:t xml:space="preserve">via le </w:t>
      </w:r>
      <w:r w:rsidR="00F63E55">
        <w:rPr>
          <w:b/>
        </w:rPr>
        <w:t>Planning Poker</w:t>
      </w:r>
      <w:r w:rsidR="00B56DD1">
        <w:t xml:space="preserve"> mais nous évaluons également le temps qui peut être alloué pour réaliser d’autres </w:t>
      </w:r>
      <w:r w:rsidR="00B56DD1" w:rsidRPr="00562EF1">
        <w:rPr>
          <w:b/>
        </w:rPr>
        <w:t>User Stories</w:t>
      </w:r>
      <w:r w:rsidR="00B56DD1">
        <w:t xml:space="preserve"> en bonus si nous prenons de l’avance </w:t>
      </w:r>
      <w:r w:rsidR="00B56DD1">
        <w:lastRenderedPageBreak/>
        <w:t xml:space="preserve">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r w:rsidR="00350312">
        <w:t xml:space="preserve"> Le nombre de points à notre disposition pour les </w:t>
      </w:r>
      <w:r w:rsidR="00350312">
        <w:rPr>
          <w:b/>
        </w:rPr>
        <w:t xml:space="preserve">User Stories </w:t>
      </w:r>
      <w:r w:rsidR="00350312">
        <w:t xml:space="preserve">« bonus » vaut pour la moitié de la </w:t>
      </w:r>
      <w:r w:rsidR="00350312">
        <w:rPr>
          <w:b/>
        </w:rPr>
        <w:t>vélocité </w:t>
      </w:r>
      <w:r w:rsidR="00350312">
        <w:t xml:space="preserve">: ici, durant le </w:t>
      </w:r>
      <w:r w:rsidR="00350312">
        <w:rPr>
          <w:b/>
        </w:rPr>
        <w:t xml:space="preserve">Sprint 11, </w:t>
      </w:r>
      <w:r w:rsidR="00350312">
        <w:t xml:space="preserve">nous avions 26 points alloués pour les </w:t>
      </w:r>
      <w:r w:rsidR="00350312">
        <w:rPr>
          <w:b/>
        </w:rPr>
        <w:t>User Stories « </w:t>
      </w:r>
      <w:r w:rsidR="000B2CBD">
        <w:t>bonus »</w:t>
      </w:r>
      <w:r w:rsidR="0020269A">
        <w:t>.</w:t>
      </w:r>
    </w:p>
    <w:p w:rsidR="00E95F1E" w:rsidRDefault="00E31239" w:rsidP="00E95F1E">
      <w:pPr>
        <w:keepNext/>
      </w:pPr>
      <w:r>
        <w:rPr>
          <w:noProof/>
          <w:lang w:val="en-GB"/>
        </w:rPr>
        <w:lastRenderedPageBreak/>
        <w:drawing>
          <wp:inline distT="0" distB="0" distL="0" distR="0">
            <wp:extent cx="5753100" cy="7677150"/>
            <wp:effectExtent l="0" t="0" r="0" b="0"/>
            <wp:docPr id="79" name="Image 79" descr="C:\Users\dma3622\AppData\Local\Microsoft\Windows\INetCache\Content.Word\IMG_20170821_150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821_15032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930A7F" w:rsidRPr="006A37F0" w:rsidRDefault="00E95F1E" w:rsidP="00E95F1E">
      <w:pPr>
        <w:pStyle w:val="Lgende"/>
        <w:jc w:val="both"/>
      </w:pPr>
      <w:r>
        <w:t xml:space="preserve">Figure </w:t>
      </w:r>
      <w:r w:rsidR="005F7D16">
        <w:fldChar w:fldCharType="begin"/>
      </w:r>
      <w:r w:rsidR="005F7D16">
        <w:instrText xml:space="preserve"> SEQ Figure \* ARABIC </w:instrText>
      </w:r>
      <w:r w:rsidR="005F7D16">
        <w:fldChar w:fldCharType="separate"/>
      </w:r>
      <w:r w:rsidR="00C210B4">
        <w:rPr>
          <w:noProof/>
        </w:rPr>
        <w:t>47</w:t>
      </w:r>
      <w:r w:rsidR="005F7D16">
        <w:fldChar w:fldCharType="end"/>
      </w:r>
      <w:r>
        <w:t xml:space="preserve"> – </w:t>
      </w:r>
      <w:r w:rsidRPr="00E95F1E">
        <w:rPr>
          <w:b/>
        </w:rPr>
        <w:t>Scrum Board</w:t>
      </w:r>
      <w:r>
        <w:t xml:space="preserve"> avec les </w:t>
      </w:r>
      <w:r>
        <w:rPr>
          <w:b/>
        </w:rPr>
        <w:t xml:space="preserve">User Stories </w:t>
      </w:r>
      <w:r>
        <w:t>et les tâches assignées</w:t>
      </w:r>
      <w:r w:rsidR="004A6AE0">
        <w:t xml:space="preserve"> en To Do / In progress / Done</w:t>
      </w:r>
    </w:p>
    <w:p w:rsidR="005E1759" w:rsidRPr="006A37F0" w:rsidRDefault="00930A7F">
      <w:r w:rsidRPr="006A37F0">
        <w:tab/>
      </w:r>
    </w:p>
    <w:p w:rsidR="00D95B9E" w:rsidRDefault="005E1759">
      <w:r>
        <w:lastRenderedPageBreak/>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rsidR="00930A7F">
        <w:t xml:space="preserve"> en utilisant notamment un </w:t>
      </w:r>
      <w:r w:rsidR="00930A7F" w:rsidRPr="00562EF1">
        <w:rPr>
          <w:b/>
        </w:rPr>
        <w:t>Scrum Board</w:t>
      </w:r>
      <w:r w:rsidR="00930A7F">
        <w:t xml:space="preserve"> qui permet d’ordonner les </w:t>
      </w:r>
      <w:r w:rsidR="00930A7F" w:rsidRPr="00562EF1">
        <w:rPr>
          <w:b/>
        </w:rPr>
        <w:t>User Stories</w:t>
      </w:r>
      <w:r w:rsidR="00930A7F">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C416B6" w:rsidRDefault="006A37F0" w:rsidP="00C416B6">
      <w:pPr>
        <w:keepNext/>
      </w:pPr>
      <w:r>
        <w:rPr>
          <w:noProof/>
        </w:rPr>
        <w:lastRenderedPageBreak/>
        <w:drawing>
          <wp:inline distT="0" distB="0" distL="0" distR="0" wp14:anchorId="3972A3B8" wp14:editId="7DFFA148">
            <wp:extent cx="5753100" cy="7677150"/>
            <wp:effectExtent l="0" t="0" r="0" b="0"/>
            <wp:docPr id="80" name="Image 80"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IMG_20170721_11134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103932" w:rsidRPr="00402164" w:rsidRDefault="00C416B6" w:rsidP="00C416B6">
      <w:pPr>
        <w:pStyle w:val="Lgende"/>
        <w:jc w:val="both"/>
        <w:rPr>
          <w:lang w:val="en-GB"/>
        </w:rPr>
      </w:pPr>
      <w:r w:rsidRPr="00402164">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C210B4">
        <w:rPr>
          <w:noProof/>
          <w:lang w:val="en-GB"/>
        </w:rPr>
        <w:t>48</w:t>
      </w:r>
      <w:r w:rsidR="005F7D16">
        <w:rPr>
          <w:lang w:val="en-GB"/>
        </w:rPr>
        <w:fldChar w:fldCharType="end"/>
      </w:r>
      <w:r w:rsidRPr="00402164">
        <w:rPr>
          <w:lang w:val="en-GB"/>
        </w:rPr>
        <w:t xml:space="preserve"> – </w:t>
      </w:r>
      <w:r w:rsidRPr="00402164">
        <w:rPr>
          <w:b/>
          <w:lang w:val="en-GB"/>
        </w:rPr>
        <w:t xml:space="preserve">Burn Down </w:t>
      </w:r>
      <w:r w:rsidRPr="00402164">
        <w:rPr>
          <w:lang w:val="en-GB"/>
        </w:rPr>
        <w:t xml:space="preserve">du </w:t>
      </w:r>
      <w:r w:rsidR="00126A0B" w:rsidRPr="00402164">
        <w:rPr>
          <w:b/>
          <w:lang w:val="en-GB"/>
        </w:rPr>
        <w:t xml:space="preserve">Sprint </w:t>
      </w:r>
      <w:r w:rsidR="00126A0B" w:rsidRPr="00402164">
        <w:rPr>
          <w:lang w:val="en-GB"/>
        </w:rPr>
        <w:t>11</w:t>
      </w:r>
    </w:p>
    <w:p w:rsidR="00757C2B" w:rsidRDefault="00C90D2D">
      <w:pPr>
        <w:rPr>
          <w:lang w:val="en-GB"/>
        </w:rPr>
      </w:pPr>
      <w:r w:rsidRPr="00402164">
        <w:rPr>
          <w:lang w:val="en-GB"/>
        </w:rPr>
        <w:tab/>
      </w:r>
    </w:p>
    <w:p w:rsidR="00562EF1" w:rsidRDefault="00757C2B">
      <w:r>
        <w:rPr>
          <w:lang w:val="en-GB"/>
        </w:rPr>
        <w:lastRenderedPageBreak/>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rsidR="00C90D2D">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391554" w:rsidRDefault="008E3789">
      <w:pPr>
        <w:rPr>
          <w:b/>
        </w:rPr>
      </w:pPr>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r w:rsidR="00391554">
        <w:t xml:space="preserve"> A ce stade, nous réitérons sur les différents process détaillés ci-dessus et nous entamons un nouveau </w:t>
      </w:r>
      <w:r w:rsidR="00391554">
        <w:rPr>
          <w:b/>
        </w:rPr>
        <w:t>Sprint.</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w:t>
      </w:r>
      <w:r w:rsidRPr="00690979">
        <w:rPr>
          <w:b/>
        </w:rPr>
        <w:t>BBL</w:t>
      </w:r>
      <w:r>
        <w:t xml:space="preserve"> "Brown Bag Lunch" ou ateliers menés au sein de VISEO Technologies qui se déroulent durant la pause déjeuner : les sujets abordés </w:t>
      </w:r>
      <w:r>
        <w:lastRenderedPageBreak/>
        <w:t xml:space="preserve">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t>appelle</w:t>
      </w:r>
      <w:r>
        <w:t xml:space="preserve"> ces évènements les "Refresh",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Postitron utilise les technologies de la réalité augmentée </w:t>
      </w:r>
      <w:r w:rsidR="00631E96">
        <w:t>et de la réalité virtuelle pour permettre notamment à une équipe d’utiliser un support virtuel en plus du support informatique que l’on peut trouver avec Trello ou Jira. Ce projet se base sur le Hololens pour permettre d’ajouter, d’éditer, de supprimer et de manipuler des post it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w:t>
      </w:r>
      <w:r w:rsidR="007C0762">
        <w:lastRenderedPageBreak/>
        <w:t>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 xml:space="preserve">’être garant de leur performance, mais aussi </w:t>
      </w:r>
      <w:r w:rsidR="00D767E6">
        <w:t>faire part de leurs</w:t>
      </w:r>
      <w:r w:rsidR="004453CF">
        <w:t xml:space="preserve"> envies ou souhaits en les faisant remonter aux Practice Manager ou aux ressources humaines</w:t>
      </w:r>
      <w:r w:rsidR="00EE50D7">
        <w:t>.</w:t>
      </w:r>
      <w:r w:rsidR="00AE0F9D">
        <w:t xml:space="preserve"> Il assure un encadrement particulier </w:t>
      </w:r>
      <w:r w:rsidR="000C6376">
        <w:t>et apporte des conseils pour chaque collaborateur, chose qu’il est tout à fait capable car c’est un responsable hiérarchique qui a acquis une 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77" w:name="_Toc491097390"/>
      <w:bookmarkStart w:id="78" w:name="_Toc491128920"/>
      <w:r>
        <w:lastRenderedPageBreak/>
        <w:t>Dimensions développement durable et responsabilité sociale et sociétale</w:t>
      </w:r>
      <w:bookmarkEnd w:id="77"/>
      <w:bookmarkEnd w:id="78"/>
    </w:p>
    <w:p w:rsidR="005C66CB" w:rsidRPr="002144D6" w:rsidRDefault="000C6893" w:rsidP="00E02D60">
      <w:pPr>
        <w:pStyle w:val="Titre2"/>
        <w:numPr>
          <w:ilvl w:val="0"/>
          <w:numId w:val="20"/>
        </w:numPr>
      </w:pPr>
      <w:bookmarkStart w:id="79" w:name="_Toc491097391"/>
      <w:bookmarkStart w:id="80" w:name="_Toc491128921"/>
      <w:r>
        <w:t>Environnement</w:t>
      </w:r>
      <w:bookmarkEnd w:id="79"/>
      <w:bookmarkEnd w:id="80"/>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29"/>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lastRenderedPageBreak/>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81" w:name="_Toc491097392"/>
      <w:bookmarkStart w:id="82" w:name="_Toc491128922"/>
      <w:r>
        <w:t>S</w:t>
      </w:r>
      <w:r w:rsidR="008459E1">
        <w:t>ocial</w:t>
      </w:r>
      <w:bookmarkEnd w:id="81"/>
      <w:bookmarkEnd w:id="82"/>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1072"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0048"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76">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lastRenderedPageBreak/>
        <w:drawing>
          <wp:anchor distT="0" distB="0" distL="114300" distR="114300" simplePos="0" relativeHeight="251653120"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2096"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3360"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79">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Par ailleurs, le groupe VISEO est un groupe engagé sur de nombreuses grandes causes : il soutient des associations dont « Les Restos du Cœur », Handicap International ; les collaborateurs de VISEO 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5168"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6192"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30"/>
      </w:r>
      <w:r>
        <w:rPr>
          <w:noProof/>
        </w:rPr>
        <w:t>.</w:t>
      </w:r>
      <w:r w:rsidR="00614B8A">
        <w:br w:type="page"/>
      </w:r>
    </w:p>
    <w:p w:rsidR="00150CF8" w:rsidRDefault="00150CF8" w:rsidP="00E02D60">
      <w:pPr>
        <w:pStyle w:val="Titre1"/>
        <w:numPr>
          <w:ilvl w:val="0"/>
          <w:numId w:val="17"/>
        </w:numPr>
      </w:pPr>
      <w:bookmarkStart w:id="83" w:name="_Toc491097393"/>
      <w:bookmarkStart w:id="84" w:name="_Toc491128923"/>
      <w:r>
        <w:lastRenderedPageBreak/>
        <w:t>Bilan</w:t>
      </w:r>
      <w:bookmarkEnd w:id="83"/>
      <w:bookmarkEnd w:id="84"/>
    </w:p>
    <w:p w:rsidR="00BD443B" w:rsidRDefault="00BD443B">
      <w:r>
        <w:tab/>
        <w:t xml:space="preserve">Ce stage à VISEO Technologies m’a beaucoup apporté sur les aspects humains et techniques. D’autant plus qu’il s’agit de ma première réelle expérience dans une ESN, avec des conditions qui s’apprêtent au métier d’ingénieur. </w:t>
      </w:r>
    </w:p>
    <w:p w:rsidR="008F75D4" w:rsidRDefault="00D61EAC">
      <w:r>
        <w:t xml:space="preserve">Mon intégration s’est déroulée très facilement, la dynamique au sein des projets réalisés par tous les stagiaires est restée positive tout le long du stage et j’ai su m’adapter à mon nouvel environnement sur un projet complexe, présentant des difficultés que j’ai su surmonter et également développer mes compétences en tant que futur ingénieur. </w:t>
      </w:r>
    </w:p>
    <w:p w:rsidR="00BD443B" w:rsidRDefault="00D61EAC">
      <w:r>
        <w:t>Le c</w:t>
      </w:r>
      <w:r w:rsidR="00F80A57">
        <w:t>ôté humain du projet, ainsi que l’ambiance de l’entreprise ont</w:t>
      </w:r>
      <w:r>
        <w:t xml:space="preserve"> été également source de motivation personnelle dans mon implication au sein de VISEO Technologies et cela me conforte dans ma décision d’avoir choisi VISEO Technologies pour effectuer mon stage de fin d’études.</w:t>
      </w:r>
    </w:p>
    <w:p w:rsidR="006C5BE1" w:rsidRDefault="00D61EAC">
      <w:r>
        <w:t>Je pense que le projet I-Learning a le potentiel de former les futurs collaborateurs de l’entreprise, tant pour les problématiques rencontrées que la complexité du sujet ainsi que dans la gestion des crises : c’était un exemple concret de projet récupéré d’un ancien groupe de stagiaires qui présentait des failles que notre équipe a en partie résolus.</w:t>
      </w:r>
    </w:p>
    <w:p w:rsidR="00D61EAC" w:rsidRDefault="00D61EAC">
      <w:r>
        <w:t>A l’heure actuelle, l’expérience en entreprise sera probablement différente de celle de mon équipe et moi car nous avons tenu à rendre le projet plus facile à maintenir et à évoluer que précédemment</w:t>
      </w:r>
      <w:r w:rsidR="00F80A57">
        <w:t>. Mais il n’est pas exempt de toute erreur de conception.</w:t>
      </w:r>
    </w:p>
    <w:p w:rsidR="00F71D3A" w:rsidRDefault="00F80A57">
      <w:r>
        <w:t>Ce sera l’occasion pour le projet I-Learning de prendre plus de valeur, d’explorer de nouvelles possibilités, de nouveaux jeux, d’être mis en production pour évaluer l’impact d’une plateforme de « Serious Games » en interne.</w:t>
      </w:r>
      <w:r w:rsidR="00690979">
        <w:t xml:space="preserve"> </w:t>
      </w:r>
    </w:p>
    <w:p w:rsidR="00F80A57" w:rsidRPr="00690979" w:rsidRDefault="00690979">
      <w:r>
        <w:t xml:space="preserve">Il est fort probable que le projet puisse s’intégrer dans le suivi des collaborateurs, notamment durant les formations ou les </w:t>
      </w:r>
      <w:r>
        <w:rPr>
          <w:b/>
        </w:rPr>
        <w:t>BBL</w:t>
      </w:r>
      <w:r>
        <w:t xml:space="preserve"> car c’est une approche qui améliorera la qualité des ateliers.</w:t>
      </w:r>
    </w:p>
    <w:p w:rsidR="00A30E66" w:rsidRDefault="0064457F">
      <w:r>
        <w:tab/>
        <w:t xml:space="preserve">Par rapport à mon projet professionnel initial, mon expérience acquise à VISEO Technologies m’a conforté sur mes désirs d’inventer et de travailler sur des problématiques complexes. </w:t>
      </w:r>
    </w:p>
    <w:p w:rsidR="00AD1D81" w:rsidRDefault="0064457F">
      <w:r>
        <w:t xml:space="preserve">Je m’étais intéressé aux méthodes agiles à travers deux de mes projets durant mon cursus à l’ESIEA et le fait d’avoir </w:t>
      </w:r>
      <w:r w:rsidR="006E6CC6">
        <w:t>eu l’occasion de l’expérimenter dans les conditions réelles</w:t>
      </w:r>
      <w:r w:rsidR="00690979">
        <w:t xml:space="preserve"> a totalement changé </w:t>
      </w:r>
      <w:r w:rsidR="00477BFE">
        <w:t xml:space="preserve">ma vision des travaux en équipe. </w:t>
      </w:r>
      <w:r w:rsidR="005C0322">
        <w:br/>
      </w:r>
    </w:p>
    <w:p w:rsidR="0064457F" w:rsidRDefault="007907D5">
      <w:r>
        <w:t xml:space="preserve">J’espère continuer ma carrière professionnelle chez VISEO Technologies sur le court terme, continuer à travailler sur des sujets transverses et complexes et pouvoir relater </w:t>
      </w:r>
      <w:r w:rsidR="00344482">
        <w:t xml:space="preserve">de </w:t>
      </w:r>
      <w:r>
        <w:t xml:space="preserve">mon expérience de stage soit aux futurs stagiaires qui s’intègreront au groupe VISEO </w:t>
      </w:r>
      <w:r>
        <w:lastRenderedPageBreak/>
        <w:t>l’an prochain, soit dans une plus grande mesure, c’est-à-dire au sein de l’ESIEA pour partager mon ressenti du stage</w:t>
      </w:r>
      <w:r w:rsidR="00344482">
        <w:t xml:space="preserve"> de fin d’études.</w:t>
      </w:r>
    </w:p>
    <w:p w:rsidR="001B3697" w:rsidRDefault="001B3697">
      <w:r>
        <w:t>Selon les opportunités qui se présenteront à moi, je peux décider</w:t>
      </w:r>
      <w:r w:rsidR="0082380B">
        <w:t xml:space="preserve"> de changer d’entreprise si l’on me propose de nouveaux défis à relever, notamment sur des sujets peu communs voire disruptifs comme la blockchain.</w:t>
      </w:r>
    </w:p>
    <w:p w:rsidR="00352A44" w:rsidRDefault="00352A44">
      <w:r>
        <w:tab/>
        <w:t>Mon cursus à l’ESIEA m’a permis de m’apprendre à apprendre : je peux m’adapter sur différentes technologies, m’approprier des contextes techniques et me servir de mes acquis pour apporter de la valeur ajoutée. D</w:t>
      </w:r>
      <w:r w:rsidR="00C364CF">
        <w:t>e plus, j’ai pu améliorer mes capacités de synthèse pour en faire ressortir l’</w:t>
      </w:r>
      <w:r w:rsidR="00AB1F12">
        <w:t>essentiel et prendre du recul pour en tirer des conclusions.</w:t>
      </w:r>
    </w:p>
    <w:p w:rsidR="0078184D" w:rsidRDefault="0078184D">
      <w:r>
        <w:t>Quant à mes compétences que j’ai développées durant mon stage, j’ai pu participer à la conception et à la réalisation d’un proof-of-concept sur un</w:t>
      </w:r>
      <w:r w:rsidR="00B67D53">
        <w:t>e thématique globale. Un ingénieur doit être également capable de prendre en compte les évolutions industrielles, technologies et socio-économiques dans le but de conclure à une solution. J’ai également pu travailler mes compétences en tant qu’ingénieur, acquérir des codes et des pratiques nécessaires et utiles en entreprise ainsi qu’améliorer la qualité du développement de systèmes informatiques.</w:t>
      </w:r>
      <w:r>
        <w:t xml:space="preserve"> </w:t>
      </w:r>
      <w:r w:rsidR="00D91CDF">
        <w:t>En tant qu’ingénieur, j’ai su faire preuve d’autonomie, avoir des responsabilités et prendre les décisions qu’il faut en s’adaptant au contexte et aux contraintes à la fois techniques et humaines.</w:t>
      </w:r>
    </w:p>
    <w:p w:rsidR="00DB7B9C" w:rsidRDefault="00DB7B9C"/>
    <w:p w:rsidR="00150CF8" w:rsidRDefault="00533DCC">
      <w:pPr>
        <w:rPr>
          <w:rFonts w:asciiTheme="majorHAnsi" w:eastAsiaTheme="majorEastAsia" w:hAnsiTheme="majorHAnsi" w:cstheme="majorBidi"/>
          <w:color w:val="007789" w:themeColor="accent1" w:themeShade="BF"/>
          <w:sz w:val="32"/>
        </w:rPr>
      </w:pPr>
      <w:r>
        <w:tab/>
      </w:r>
      <w:r w:rsidR="00150CF8">
        <w:br w:type="page"/>
      </w:r>
    </w:p>
    <w:p w:rsidR="00150CF8" w:rsidRDefault="00150CF8" w:rsidP="00E02D60">
      <w:pPr>
        <w:pStyle w:val="Titre1"/>
        <w:numPr>
          <w:ilvl w:val="0"/>
          <w:numId w:val="17"/>
        </w:numPr>
      </w:pPr>
      <w:bookmarkStart w:id="85" w:name="_Toc491097394"/>
      <w:bookmarkStart w:id="86" w:name="_Toc491128924"/>
      <w:r>
        <w:lastRenderedPageBreak/>
        <w:t>Bibliographie</w:t>
      </w:r>
      <w:bookmarkEnd w:id="85"/>
      <w:bookmarkEnd w:id="86"/>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87" w:name="_Toc491097395"/>
      <w:bookmarkStart w:id="88" w:name="_Toc491128925"/>
      <w:r>
        <w:lastRenderedPageBreak/>
        <w:t>Annexes</w:t>
      </w:r>
      <w:bookmarkEnd w:id="87"/>
      <w:bookmarkEnd w:id="88"/>
    </w:p>
    <w:p w:rsidR="00760706" w:rsidRPr="002669B6" w:rsidRDefault="00760706">
      <w:pPr>
        <w:rPr>
          <w:lang w:val="en-GB"/>
        </w:rPr>
      </w:pPr>
      <w:r w:rsidRPr="002669B6">
        <w:rPr>
          <w:lang w:val="en-GB"/>
        </w:rPr>
        <w:t>1) gitBranch =&gt; gestion de git, versioning</w:t>
      </w:r>
    </w:p>
    <w:p w:rsidR="002669B6" w:rsidRDefault="00760706">
      <w:pPr>
        <w:rPr>
          <w:lang w:val="en-GB"/>
        </w:rPr>
      </w:pPr>
      <w:r w:rsidRPr="002669B6">
        <w:rPr>
          <w:lang w:val="en-GB"/>
        </w:rPr>
        <w:t xml:space="preserve">2) </w:t>
      </w:r>
      <w:r w:rsidR="002669B6" w:rsidRPr="002669B6">
        <w:rPr>
          <w:lang w:val="en-GB"/>
        </w:rPr>
        <w:t>github workflow (Paul</w:t>
      </w:r>
      <w:r w:rsidR="002669B6">
        <w:rPr>
          <w:lang w:val="en-GB"/>
        </w:rPr>
        <w:t>)</w:t>
      </w:r>
    </w:p>
    <w:p w:rsidR="00150CF8" w:rsidRPr="002669B6" w:rsidRDefault="002669B6">
      <w:pPr>
        <w:rPr>
          <w:rFonts w:asciiTheme="majorHAnsi" w:eastAsiaTheme="majorEastAsia" w:hAnsiTheme="majorHAnsi" w:cstheme="majorBidi"/>
          <w:color w:val="007789" w:themeColor="accent1" w:themeShade="BF"/>
          <w:sz w:val="32"/>
          <w:lang w:val="en-GB"/>
        </w:rPr>
      </w:pPr>
      <w:r>
        <w:rPr>
          <w:lang w:val="en-GB"/>
        </w:rPr>
        <w:t xml:space="preserve">3) </w:t>
      </w:r>
      <w:r w:rsidR="00150CF8" w:rsidRPr="002669B6">
        <w:rPr>
          <w:lang w:val="en-GB"/>
        </w:rPr>
        <w:br w:type="page"/>
      </w:r>
    </w:p>
    <w:p w:rsidR="0030730B" w:rsidRDefault="00156575" w:rsidP="00E02D60">
      <w:pPr>
        <w:pStyle w:val="Titre1"/>
        <w:numPr>
          <w:ilvl w:val="0"/>
          <w:numId w:val="17"/>
        </w:numPr>
      </w:pPr>
      <w:bookmarkStart w:id="89" w:name="_Toc491097396"/>
      <w:bookmarkStart w:id="90" w:name="_Toc491128926"/>
      <w:r>
        <w:lastRenderedPageBreak/>
        <w:t>Glossaire</w:t>
      </w:r>
      <w:bookmarkEnd w:id="89"/>
      <w:bookmarkEnd w:id="90"/>
    </w:p>
    <w:p w:rsidR="0058379E" w:rsidRDefault="0058379E" w:rsidP="0058379E">
      <w:r>
        <w:t>AMOA</w:t>
      </w:r>
    </w:p>
    <w:p w:rsidR="0058379E" w:rsidRDefault="0058379E" w:rsidP="0058379E">
      <w:r>
        <w:t>AWS</w:t>
      </w:r>
    </w:p>
    <w:p w:rsidR="0058379E" w:rsidRDefault="0058379E" w:rsidP="0058379E">
      <w:r>
        <w:t>BBL</w:t>
      </w:r>
    </w:p>
    <w:p w:rsidR="0058379E" w:rsidRDefault="0058379E" w:rsidP="0058379E">
      <w:r>
        <w:t>Back-end</w:t>
      </w:r>
    </w:p>
    <w:p w:rsidR="0058379E" w:rsidRDefault="0058379E" w:rsidP="0058379E">
      <w:r>
        <w:t>Burn Down</w:t>
      </w:r>
    </w:p>
    <w:p w:rsidR="0058379E" w:rsidRDefault="0058379E" w:rsidP="0058379E">
      <w:r>
        <w:t>Capacité</w:t>
      </w:r>
    </w:p>
    <w:p w:rsidR="0058379E" w:rsidRDefault="0058379E" w:rsidP="0058379E">
      <w:r>
        <w:t>Daily Meeting</w:t>
      </w:r>
    </w:p>
    <w:p w:rsidR="0058379E" w:rsidRDefault="0058379E" w:rsidP="0058379E">
      <w:r>
        <w:t>DOM</w:t>
      </w:r>
    </w:p>
    <w:p w:rsidR="0058379E" w:rsidRDefault="0058379E" w:rsidP="0058379E">
      <w:r>
        <w:t>ESIEA</w:t>
      </w:r>
    </w:p>
    <w:p w:rsidR="00A52CD2" w:rsidRDefault="00A52CD2" w:rsidP="00A52CD2">
      <w:r>
        <w:t xml:space="preserve">ESN : </w:t>
      </w:r>
    </w:p>
    <w:p w:rsidR="00A52CD2" w:rsidRDefault="00A52CD2" w:rsidP="00A52CD2">
      <w:r>
        <w:t>Une ESN est une entreprise spécialisée en services numériques répondant aux besoins d'externalisation des expertises, des services et des projets informatiques des directions informatiques des entreprises. Son ancienne appellation est SSII. (Wikipedia).</w:t>
      </w:r>
    </w:p>
    <w:p w:rsidR="0058379E" w:rsidRDefault="0058379E" w:rsidP="0058379E">
      <w:r>
        <w:t>ERP</w:t>
      </w:r>
    </w:p>
    <w:p w:rsidR="00A52CD2" w:rsidRDefault="0058379E" w:rsidP="0058379E">
      <w:r>
        <w:t>Facteur de focalisation</w:t>
      </w:r>
    </w:p>
    <w:p w:rsidR="00A52CD2" w:rsidRDefault="00A52CD2" w:rsidP="00A52CD2">
      <w:r>
        <w:t xml:space="preserve">Framework : </w:t>
      </w:r>
    </w:p>
    <w:p w:rsidR="00A52CD2" w:rsidRDefault="00A52CD2" w:rsidP="00A52CD2">
      <w:r>
        <w:t>Un Framework est assimilable à une librairie générique, mais impose en plus de cela un cadre de travail. Il apporte donc un ensemble d’outils, et guide la réalisation d’une application ou d’une partie de cette application.</w:t>
      </w:r>
    </w:p>
    <w:p w:rsidR="0058379E" w:rsidRPr="0058379E" w:rsidRDefault="0058379E" w:rsidP="0058379E">
      <w:pPr>
        <w:rPr>
          <w:lang w:val="en-GB"/>
        </w:rPr>
      </w:pPr>
      <w:r w:rsidRPr="0058379E">
        <w:rPr>
          <w:lang w:val="en-GB"/>
        </w:rPr>
        <w:t>Front-end</w:t>
      </w:r>
    </w:p>
    <w:p w:rsidR="0058379E" w:rsidRPr="0058379E" w:rsidRDefault="0058379E" w:rsidP="0058379E">
      <w:pPr>
        <w:rPr>
          <w:lang w:val="en-GB"/>
        </w:rPr>
      </w:pPr>
      <w:r w:rsidRPr="0058379E">
        <w:rPr>
          <w:lang w:val="en-GB"/>
        </w:rPr>
        <w:t>Full-stack</w:t>
      </w:r>
    </w:p>
    <w:p w:rsidR="0058379E" w:rsidRPr="0058379E" w:rsidRDefault="0058379E" w:rsidP="0058379E">
      <w:pPr>
        <w:rPr>
          <w:lang w:val="en-GB"/>
        </w:rPr>
      </w:pPr>
      <w:r w:rsidRPr="0058379E">
        <w:rPr>
          <w:lang w:val="en-GB"/>
        </w:rPr>
        <w:t>GitHub</w:t>
      </w:r>
    </w:p>
    <w:p w:rsidR="0058379E" w:rsidRPr="0058379E" w:rsidRDefault="0058379E" w:rsidP="0058379E">
      <w:pPr>
        <w:rPr>
          <w:lang w:val="en-GB"/>
        </w:rPr>
      </w:pPr>
      <w:r w:rsidRPr="0058379E">
        <w:rPr>
          <w:lang w:val="en-GB"/>
        </w:rPr>
        <w:t>HTTP</w:t>
      </w:r>
    </w:p>
    <w:p w:rsidR="0058379E" w:rsidRDefault="0058379E" w:rsidP="0058379E">
      <w:r>
        <w:t>IDE</w:t>
      </w:r>
    </w:p>
    <w:p w:rsidR="0058379E" w:rsidRDefault="0058379E" w:rsidP="0058379E">
      <w:r>
        <w:t>MVP</w:t>
      </w:r>
    </w:p>
    <w:p w:rsidR="0058379E" w:rsidRDefault="0058379E" w:rsidP="0058379E">
      <w:r>
        <w:t>Planning Poker</w:t>
      </w:r>
    </w:p>
    <w:p w:rsidR="0058379E" w:rsidRPr="0058379E" w:rsidRDefault="0058379E" w:rsidP="0058379E">
      <w:pPr>
        <w:rPr>
          <w:lang w:val="en-GB"/>
        </w:rPr>
      </w:pPr>
      <w:r w:rsidRPr="0058379E">
        <w:rPr>
          <w:lang w:val="en-GB"/>
        </w:rPr>
        <w:lastRenderedPageBreak/>
        <w:t>Product Backlog</w:t>
      </w:r>
    </w:p>
    <w:p w:rsidR="0058379E" w:rsidRPr="0058379E" w:rsidRDefault="0058379E" w:rsidP="0058379E">
      <w:pPr>
        <w:rPr>
          <w:lang w:val="en-GB"/>
        </w:rPr>
      </w:pPr>
      <w:r w:rsidRPr="0058379E">
        <w:rPr>
          <w:lang w:val="en-GB"/>
        </w:rPr>
        <w:t>PO</w:t>
      </w:r>
    </w:p>
    <w:p w:rsidR="0058379E" w:rsidRPr="0058379E" w:rsidRDefault="0058379E" w:rsidP="0058379E">
      <w:pPr>
        <w:rPr>
          <w:lang w:val="en-GB"/>
        </w:rPr>
      </w:pPr>
      <w:r w:rsidRPr="0058379E">
        <w:rPr>
          <w:lang w:val="en-GB"/>
        </w:rPr>
        <w:t>PPO</w:t>
      </w:r>
    </w:p>
    <w:p w:rsidR="0058379E" w:rsidRPr="0058379E" w:rsidRDefault="0058379E" w:rsidP="0058379E">
      <w:pPr>
        <w:rPr>
          <w:lang w:val="en-GB"/>
        </w:rPr>
      </w:pPr>
      <w:r w:rsidRPr="0058379E">
        <w:rPr>
          <w:lang w:val="en-GB"/>
        </w:rPr>
        <w:t>QCM</w:t>
      </w:r>
    </w:p>
    <w:p w:rsidR="0058379E" w:rsidRPr="0058379E" w:rsidRDefault="0058379E" w:rsidP="0058379E">
      <w:pPr>
        <w:rPr>
          <w:lang w:val="en-GB"/>
        </w:rPr>
      </w:pPr>
      <w:r w:rsidRPr="0058379E">
        <w:rPr>
          <w:lang w:val="en-GB"/>
        </w:rPr>
        <w:t>SAP</w:t>
      </w:r>
    </w:p>
    <w:p w:rsidR="0058379E" w:rsidRPr="0058379E" w:rsidRDefault="0058379E" w:rsidP="0058379E">
      <w:pPr>
        <w:rPr>
          <w:lang w:val="en-GB"/>
        </w:rPr>
      </w:pPr>
      <w:r w:rsidRPr="0058379E">
        <w:rPr>
          <w:lang w:val="en-GB"/>
        </w:rPr>
        <w:t>Scrum</w:t>
      </w:r>
    </w:p>
    <w:p w:rsidR="0058379E" w:rsidRPr="0058379E" w:rsidRDefault="0058379E" w:rsidP="0058379E">
      <w:pPr>
        <w:rPr>
          <w:lang w:val="en-GB"/>
        </w:rPr>
      </w:pPr>
      <w:r w:rsidRPr="0058379E">
        <w:rPr>
          <w:lang w:val="en-GB"/>
        </w:rPr>
        <w:t>Scrum Board</w:t>
      </w:r>
    </w:p>
    <w:p w:rsidR="0058379E" w:rsidRPr="0058379E" w:rsidRDefault="0058379E" w:rsidP="0058379E">
      <w:pPr>
        <w:rPr>
          <w:lang w:val="en-GB"/>
        </w:rPr>
      </w:pPr>
      <w:r w:rsidRPr="0058379E">
        <w:rPr>
          <w:lang w:val="en-GB"/>
        </w:rPr>
        <w:t>Scrum Master</w:t>
      </w:r>
    </w:p>
    <w:p w:rsidR="0058379E" w:rsidRPr="0058379E" w:rsidRDefault="0058379E" w:rsidP="0058379E">
      <w:pPr>
        <w:rPr>
          <w:lang w:val="en-GB"/>
        </w:rPr>
      </w:pPr>
      <w:r w:rsidRPr="0058379E">
        <w:rPr>
          <w:lang w:val="en-GB"/>
        </w:rPr>
        <w:t>Serious Game</w:t>
      </w:r>
    </w:p>
    <w:p w:rsidR="0058379E" w:rsidRPr="0058379E" w:rsidRDefault="0058379E" w:rsidP="0058379E">
      <w:pPr>
        <w:rPr>
          <w:lang w:val="en-GB"/>
        </w:rPr>
      </w:pPr>
      <w:r w:rsidRPr="0058379E">
        <w:rPr>
          <w:lang w:val="en-GB"/>
        </w:rPr>
        <w:t>Sprint</w:t>
      </w:r>
    </w:p>
    <w:p w:rsidR="0058379E" w:rsidRPr="0058379E" w:rsidRDefault="0058379E" w:rsidP="0058379E">
      <w:pPr>
        <w:rPr>
          <w:lang w:val="en-GB"/>
        </w:rPr>
      </w:pPr>
      <w:r w:rsidRPr="0058379E">
        <w:rPr>
          <w:lang w:val="en-GB"/>
        </w:rPr>
        <w:t>Sprint Backlog</w:t>
      </w:r>
    </w:p>
    <w:p w:rsidR="0058379E" w:rsidRPr="0058379E" w:rsidRDefault="0058379E" w:rsidP="0058379E">
      <w:pPr>
        <w:rPr>
          <w:lang w:val="en-GB"/>
        </w:rPr>
      </w:pPr>
      <w:r w:rsidRPr="0058379E">
        <w:rPr>
          <w:lang w:val="en-GB"/>
        </w:rPr>
        <w:t>Sprint Planning</w:t>
      </w:r>
    </w:p>
    <w:p w:rsidR="0058379E" w:rsidRPr="0058379E" w:rsidRDefault="0058379E" w:rsidP="0058379E">
      <w:pPr>
        <w:rPr>
          <w:lang w:val="en-GB"/>
        </w:rPr>
      </w:pPr>
      <w:r w:rsidRPr="0058379E">
        <w:rPr>
          <w:lang w:val="en-GB"/>
        </w:rPr>
        <w:t>Sprint Review</w:t>
      </w:r>
    </w:p>
    <w:p w:rsidR="0058379E" w:rsidRDefault="0058379E" w:rsidP="0058379E">
      <w:r>
        <w:t>Sprint Retro</w:t>
      </w:r>
    </w:p>
    <w:p w:rsidR="00A52CD2" w:rsidRDefault="0058379E" w:rsidP="0058379E">
      <w:r>
        <w:t>SSII</w:t>
      </w:r>
    </w:p>
    <w:p w:rsidR="00A52CD2" w:rsidRDefault="00A52CD2" w:rsidP="00A52CD2">
      <w:r>
        <w:t xml:space="preserve">SVG : </w:t>
      </w:r>
    </w:p>
    <w:p w:rsidR="00A52CD2" w:rsidRDefault="00A52CD2" w:rsidP="00A52CD2">
      <w:r>
        <w:t>Scalable Vector Graphics, est un format de données conçu pour décrire des ensembles de graphiques vectoriels et basé sur XML. Il fait partie des outils HTML5, et permet de créer des graphiques sur une page web. Ce format très descriptif, il permet énormément de liberté, au prix d’une implémentation plus complexe.</w:t>
      </w:r>
    </w:p>
    <w:p w:rsidR="0058379E" w:rsidRDefault="0058379E" w:rsidP="0058379E">
      <w:r>
        <w:t>TDD</w:t>
      </w:r>
    </w:p>
    <w:p w:rsidR="0058379E" w:rsidRDefault="0058379E" w:rsidP="0058379E">
      <w:r>
        <w:t>TOEIC</w:t>
      </w:r>
    </w:p>
    <w:p w:rsidR="0058379E" w:rsidRDefault="0058379E" w:rsidP="0058379E">
      <w:r>
        <w:t>User Story</w:t>
      </w:r>
    </w:p>
    <w:p w:rsidR="0058379E" w:rsidRDefault="0058379E" w:rsidP="0058379E">
      <w:r>
        <w:t>UX</w:t>
      </w:r>
    </w:p>
    <w:p w:rsidR="0058379E" w:rsidRDefault="0058379E" w:rsidP="0058379E">
      <w:r>
        <w:t>Vélocité</w:t>
      </w:r>
    </w:p>
    <w:p w:rsidR="0058379E" w:rsidRPr="00A52CD2" w:rsidRDefault="0058379E" w:rsidP="0058379E">
      <w:r>
        <w:t>XP</w:t>
      </w:r>
      <w:bookmarkStart w:id="91" w:name="_GoBack"/>
      <w:bookmarkEnd w:id="91"/>
    </w:p>
    <w:sectPr w:rsidR="0058379E" w:rsidRPr="00A52CD2" w:rsidSect="001E09FE">
      <w:footerReference w:type="default" r:id="rId82"/>
      <w:footerReference w:type="first" r:id="rId83"/>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6DBA" w:rsidRDefault="00DB6DBA" w:rsidP="00C6554A">
      <w:pPr>
        <w:spacing w:before="0" w:after="0" w:line="240" w:lineRule="auto"/>
      </w:pPr>
      <w:r>
        <w:separator/>
      </w:r>
    </w:p>
  </w:endnote>
  <w:endnote w:type="continuationSeparator" w:id="0">
    <w:p w:rsidR="00DB6DBA" w:rsidRDefault="00DB6DBA"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EndPr>
      <w:rPr>
        <w:caps w:val="0"/>
      </w:rPr>
    </w:sdtEndPr>
    <w:sdtContent>
      <w:p w:rsidR="00AD75B4" w:rsidRDefault="00AD75B4" w:rsidP="008D18EB">
        <w:pPr>
          <w:pStyle w:val="pageBlanc"/>
          <w:rPr>
            <w:caps w:val="0"/>
          </w:rPr>
        </w:pPr>
      </w:p>
      <w:p w:rsidR="00AD75B4" w:rsidRPr="00446046" w:rsidRDefault="00AD75B4" w:rsidP="00344482">
        <w:r w:rsidRPr="00446046">
          <w:rPr>
            <w:noProof/>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D75B4" w:rsidRDefault="00AD75B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58379E" w:rsidRPr="0058379E">
                                <w:rPr>
                                  <w:rFonts w:asciiTheme="majorHAnsi" w:eastAsiaTheme="majorEastAsia" w:hAnsiTheme="majorHAnsi" w:cstheme="majorBidi"/>
                                  <w:noProof/>
                                  <w:color w:val="FFFFFF" w:themeColor="background1"/>
                                  <w:sz w:val="72"/>
                                  <w:szCs w:val="72"/>
                                </w:rPr>
                                <w:t>74</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67"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AD75B4" w:rsidRDefault="00AD75B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58379E" w:rsidRPr="0058379E">
                          <w:rPr>
                            <w:rFonts w:asciiTheme="majorHAnsi" w:eastAsiaTheme="majorEastAsia" w:hAnsiTheme="majorHAnsi" w:cstheme="majorBidi"/>
                            <w:noProof/>
                            <w:color w:val="FFFFFF" w:themeColor="background1"/>
                            <w:sz w:val="72"/>
                            <w:szCs w:val="72"/>
                          </w:rPr>
                          <w:t>74</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r>
          <w:tab/>
        </w:r>
        <w:r>
          <w:tab/>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75B4" w:rsidRDefault="00AD75B4" w:rsidP="00751372">
    <w:pPr>
      <w:pStyle w:val="Coordonnes"/>
    </w:pPr>
    <w:r>
      <w:t>David MA</w:t>
    </w:r>
    <w:r>
      <w:rPr>
        <w:lang w:bidi="fr-FR"/>
      </w:rPr>
      <w:t xml:space="preserve"> | </w:t>
    </w:r>
    <w:r>
      <w:t>Vendredi 25 août 2017</w:t>
    </w:r>
  </w:p>
  <w:p w:rsidR="00AD75B4" w:rsidRDefault="00AD75B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6DBA" w:rsidRDefault="00DB6DBA" w:rsidP="00C6554A">
      <w:pPr>
        <w:spacing w:before="0" w:after="0" w:line="240" w:lineRule="auto"/>
      </w:pPr>
      <w:r>
        <w:separator/>
      </w:r>
    </w:p>
  </w:footnote>
  <w:footnote w:type="continuationSeparator" w:id="0">
    <w:p w:rsidR="00DB6DBA" w:rsidRDefault="00DB6DBA" w:rsidP="00C6554A">
      <w:pPr>
        <w:spacing w:before="0" w:after="0" w:line="240" w:lineRule="auto"/>
      </w:pPr>
      <w:r>
        <w:continuationSeparator/>
      </w:r>
    </w:p>
  </w:footnote>
  <w:footnote w:id="1">
    <w:p w:rsidR="00AD75B4" w:rsidRDefault="00AD75B4" w:rsidP="009E45F4">
      <w:pPr>
        <w:pStyle w:val="Notedebasdepage"/>
        <w:jc w:val="left"/>
      </w:pPr>
      <w:r>
        <w:rPr>
          <w:rStyle w:val="Appelnotedebasdep"/>
        </w:rPr>
        <w:footnoteRef/>
      </w:r>
      <w:r>
        <w:t xml:space="preserve"> Mozilla Foundation, </w:t>
      </w:r>
      <w:r>
        <w:rPr>
          <w:i/>
        </w:rPr>
        <w:t>Document Object Model (DOM)</w:t>
      </w:r>
      <w:r>
        <w:t>, mis à jour le 1</w:t>
      </w:r>
      <w:r w:rsidRPr="00221007">
        <w:rPr>
          <w:vertAlign w:val="superscript"/>
        </w:rPr>
        <w:t>er</w:t>
      </w:r>
      <w:r>
        <w:t xml:space="preserve"> juin 2017, 21/07/17 </w:t>
      </w:r>
      <w:r>
        <w:br/>
      </w:r>
      <w:hyperlink r:id="rId1" w:history="1">
        <w:r w:rsidRPr="005760F7">
          <w:rPr>
            <w:rStyle w:val="Lienhypertexte"/>
          </w:rPr>
          <w:t>https://developer.mozilla.org/en-US/docs/Web/API/Document_Object_Model</w:t>
        </w:r>
      </w:hyperlink>
      <w:r>
        <w:t xml:space="preserve"> </w:t>
      </w:r>
    </w:p>
  </w:footnote>
  <w:footnote w:id="2">
    <w:p w:rsidR="00AD75B4" w:rsidRDefault="00AD75B4" w:rsidP="009E45F4">
      <w:pPr>
        <w:pStyle w:val="Notedebasdepage"/>
        <w:jc w:val="left"/>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AD75B4" w:rsidRDefault="00AD75B4" w:rsidP="009E45F4">
      <w:pPr>
        <w:pStyle w:val="Notedebasdepage"/>
        <w:jc w:val="left"/>
      </w:pPr>
      <w:r>
        <w:rPr>
          <w:rStyle w:val="Appelnotedebasdep"/>
        </w:rPr>
        <w:footnoteRef/>
      </w:r>
      <w:r>
        <w:t xml:space="preserve"> </w:t>
      </w:r>
      <w:hyperlink r:id="rId3" w:history="1">
        <w:r w:rsidRPr="0007108B">
          <w:rPr>
            <w:rStyle w:val="Lienhypertexte"/>
          </w:rPr>
          <w:t>https://www.gymglish.com/fr/</w:t>
        </w:r>
      </w:hyperlink>
    </w:p>
  </w:footnote>
  <w:footnote w:id="4">
    <w:p w:rsidR="00AD75B4" w:rsidRDefault="00AD75B4" w:rsidP="009E45F4">
      <w:pPr>
        <w:pStyle w:val="Notedebasdepage"/>
        <w:jc w:val="left"/>
      </w:pPr>
      <w:r>
        <w:rPr>
          <w:rStyle w:val="Appelnotedebasdep"/>
        </w:rPr>
        <w:footnoteRef/>
      </w:r>
      <w:r>
        <w:t xml:space="preserve"> Serious Factory, </w:t>
      </w:r>
      <w:r>
        <w:rPr>
          <w:i/>
        </w:rPr>
        <w:t xml:space="preserve">Serious Factory participe à un atelier sur la Gamification du tourisme le 31 janvier. </w:t>
      </w:r>
      <w:r w:rsidRPr="00400DBB">
        <w:t>Mis</w:t>
      </w:r>
      <w:r>
        <w:t xml:space="preserve"> à jour le 12 janvier 2017,</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AD75B4" w:rsidRPr="00400DBB" w:rsidRDefault="00AD75B4" w:rsidP="009E45F4">
      <w:pPr>
        <w:pStyle w:val="Notedebasdepage"/>
        <w:jc w:val="left"/>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17/08/17 </w:t>
      </w:r>
      <w:r>
        <w:br/>
      </w:r>
      <w:hyperlink r:id="rId5" w:history="1">
        <w:r w:rsidRPr="00D708CD">
          <w:rPr>
            <w:rStyle w:val="Lienhypertexte"/>
          </w:rPr>
          <w:t>http://www.serious-game.fr/marche-serious-games-continue-bonne-croissance-2017/</w:t>
        </w:r>
      </w:hyperlink>
    </w:p>
  </w:footnote>
  <w:footnote w:id="6">
    <w:p w:rsidR="00AD75B4" w:rsidRPr="00C14F5F" w:rsidRDefault="00AD75B4" w:rsidP="00C14F5F">
      <w:pPr>
        <w:pStyle w:val="Notedebasdepage"/>
        <w:jc w:val="left"/>
        <w:rPr>
          <w:i/>
          <w:lang w:val="en-GB"/>
        </w:rPr>
      </w:pPr>
      <w:r>
        <w:rPr>
          <w:rStyle w:val="Appelnotedebasdep"/>
        </w:rPr>
        <w:footnoteRef/>
      </w:r>
      <w:r w:rsidRPr="00C14F5F">
        <w:rPr>
          <w:lang w:val="en-GB"/>
        </w:rPr>
        <w:t xml:space="preserve"> Google, </w:t>
      </w:r>
      <w:r w:rsidRPr="00C14F5F">
        <w:rPr>
          <w:i/>
          <w:lang w:val="en-GB"/>
        </w:rPr>
        <w:t xml:space="preserve">PageSpeed Insights, </w:t>
      </w:r>
      <w:r w:rsidRPr="00603FF4">
        <w:rPr>
          <w:lang w:val="en-GB"/>
        </w:rPr>
        <w:t>21/08/17</w:t>
      </w:r>
      <w:r w:rsidRPr="00C14F5F">
        <w:rPr>
          <w:i/>
          <w:lang w:val="en-GB"/>
        </w:rPr>
        <w:br/>
      </w:r>
      <w:hyperlink r:id="rId6" w:history="1">
        <w:r w:rsidRPr="00603FF4">
          <w:rPr>
            <w:rStyle w:val="Lienhypertexte"/>
            <w:lang w:val="en-GB"/>
          </w:rPr>
          <w:t>https://developers.google.com/speed/pagespeed/insights/</w:t>
        </w:r>
      </w:hyperlink>
    </w:p>
  </w:footnote>
  <w:footnote w:id="7">
    <w:p w:rsidR="00AD75B4" w:rsidRPr="007C1C13" w:rsidRDefault="00AD75B4">
      <w:pPr>
        <w:pStyle w:val="Notedebasdepage"/>
      </w:pPr>
      <w:r>
        <w:rPr>
          <w:rStyle w:val="Appelnotedebasdep"/>
        </w:rPr>
        <w:footnoteRef/>
      </w:r>
      <w:r w:rsidRPr="007C1C13">
        <w:t xml:space="preserve"> Dareboost, </w:t>
      </w:r>
      <w:r w:rsidRPr="007C1C13">
        <w:rPr>
          <w:i/>
        </w:rPr>
        <w:t xml:space="preserve">Service de test de performance web, </w:t>
      </w:r>
      <w:r w:rsidRPr="007C1C13">
        <w:t>21/08/17</w:t>
      </w:r>
    </w:p>
    <w:p w:rsidR="00AD75B4" w:rsidRPr="007C1C13" w:rsidRDefault="00AD75B4">
      <w:pPr>
        <w:pStyle w:val="Notedebasdepage"/>
        <w:rPr>
          <w:i/>
        </w:rPr>
      </w:pPr>
      <w:hyperlink r:id="rId7" w:history="1">
        <w:r w:rsidRPr="007C1C13">
          <w:rPr>
            <w:rStyle w:val="Lienhypertexte"/>
          </w:rPr>
          <w:t>https://www.dareboost.com/fr/service/test-performance-site-web</w:t>
        </w:r>
      </w:hyperlink>
    </w:p>
  </w:footnote>
  <w:footnote w:id="8">
    <w:p w:rsidR="00AD75B4" w:rsidRPr="00791FE0" w:rsidRDefault="00AD75B4">
      <w:pPr>
        <w:pStyle w:val="Notedebasdepage"/>
      </w:pPr>
      <w:r>
        <w:rPr>
          <w:rStyle w:val="Appelnotedebasdep"/>
        </w:rPr>
        <w:footnoteRef/>
      </w:r>
      <w:r>
        <w:t xml:space="preserve"> Dareboost, </w:t>
      </w:r>
      <w:r>
        <w:rPr>
          <w:i/>
        </w:rPr>
        <w:t xml:space="preserve">Analyse de qualité et performance web, </w:t>
      </w:r>
      <w:r>
        <w:t xml:space="preserve"> mis à jour le 21/08/17, 21/08/17</w:t>
      </w:r>
      <w:r>
        <w:br/>
      </w:r>
      <w:hyperlink r:id="rId8" w:history="1">
        <w:r w:rsidRPr="003F7AA3">
          <w:rPr>
            <w:rStyle w:val="Lienhypertexte"/>
          </w:rPr>
          <w:t>https://www.dareboost.com/fr/report/599b669a0cf2b5a29fc4adf9</w:t>
        </w:r>
      </w:hyperlink>
    </w:p>
  </w:footnote>
  <w:footnote w:id="9">
    <w:p w:rsidR="00AD75B4" w:rsidRPr="00791FE0" w:rsidRDefault="00AD75B4" w:rsidP="00C210B4">
      <w:pPr>
        <w:pStyle w:val="Notedebasdepage"/>
      </w:pPr>
      <w:r>
        <w:rPr>
          <w:rStyle w:val="Appelnotedebasdep"/>
        </w:rPr>
        <w:footnoteRef/>
      </w:r>
      <w:r>
        <w:t xml:space="preserve"> Dareboost, </w:t>
      </w:r>
      <w:r>
        <w:rPr>
          <w:i/>
        </w:rPr>
        <w:t xml:space="preserve">Analyse de qualité et performance web, </w:t>
      </w:r>
      <w:r>
        <w:t xml:space="preserve"> mis à jour le 21/08/17, 21/08/17</w:t>
      </w:r>
      <w:r>
        <w:br/>
      </w:r>
      <w:hyperlink r:id="rId9" w:history="1">
        <w:r w:rsidRPr="003F7AA3">
          <w:rPr>
            <w:rStyle w:val="Lienhypertexte"/>
          </w:rPr>
          <w:t>https://www.dareboost.com/fr/report/599b700e0cf2b5a29fc4b46a</w:t>
        </w:r>
      </w:hyperlink>
    </w:p>
  </w:footnote>
  <w:footnote w:id="10">
    <w:p w:rsidR="00192040" w:rsidRPr="00192040" w:rsidRDefault="00192040">
      <w:pPr>
        <w:pStyle w:val="Notedebasdepage"/>
      </w:pPr>
      <w:r>
        <w:rPr>
          <w:rStyle w:val="Appelnotedebasdep"/>
        </w:rPr>
        <w:footnoteRef/>
      </w:r>
      <w:r w:rsidRPr="00192040">
        <w:t xml:space="preserve"> Douglas Crockford, </w:t>
      </w:r>
      <w:r w:rsidRPr="00192040">
        <w:rPr>
          <w:i/>
        </w:rPr>
        <w:t>The JavaScript Minifier</w:t>
      </w:r>
      <w:r w:rsidRPr="00192040">
        <w:t xml:space="preserve">, mis à jour </w:t>
      </w:r>
      <w:r>
        <w:t>le 04</w:t>
      </w:r>
      <w:r w:rsidR="003C4A7A">
        <w:t xml:space="preserve"> décembre 2003, accès le 21/08/17</w:t>
      </w:r>
      <w:r w:rsidR="003C4A7A">
        <w:br/>
        <w:t xml:space="preserve"> </w:t>
      </w:r>
      <w:hyperlink r:id="rId10" w:history="1">
        <w:r w:rsidRPr="00192040">
          <w:rPr>
            <w:rStyle w:val="Lienhypertexte"/>
          </w:rPr>
          <w:t>http://www.crockford.com/javascript/jsmin.html</w:t>
        </w:r>
      </w:hyperlink>
    </w:p>
  </w:footnote>
  <w:footnote w:id="11">
    <w:p w:rsidR="00AD75B4" w:rsidRPr="00615D32" w:rsidRDefault="00AD75B4" w:rsidP="009E45F4">
      <w:pPr>
        <w:pStyle w:val="Notedebasdepage"/>
        <w:jc w:val="left"/>
      </w:pPr>
      <w:r>
        <w:rPr>
          <w:rStyle w:val="Appelnotedebasdep"/>
        </w:rPr>
        <w:footnoteRef/>
      </w:r>
      <w:r w:rsidRPr="00615D32">
        <w:t xml:space="preserve"> </w:t>
      </w:r>
      <w:hyperlink r:id="rId11" w:history="1">
        <w:r w:rsidRPr="00615D32">
          <w:rPr>
            <w:rStyle w:val="Lienhypertexte"/>
          </w:rPr>
          <w:t>https://msdn.microsoft.com/en-us/library/ff709839.aspx</w:t>
        </w:r>
      </w:hyperlink>
    </w:p>
  </w:footnote>
  <w:footnote w:id="12">
    <w:p w:rsidR="00AD75B4" w:rsidRDefault="00AD75B4" w:rsidP="009E45F4">
      <w:pPr>
        <w:pStyle w:val="Notedebasdepage"/>
        <w:jc w:val="left"/>
      </w:pPr>
      <w:r>
        <w:rPr>
          <w:rStyle w:val="Appelnotedebasdep"/>
        </w:rPr>
        <w:footnoteRef/>
      </w:r>
      <w:r>
        <w:t xml:space="preserve"> </w:t>
      </w:r>
      <w:hyperlink r:id="rId12" w:history="1">
        <w:r w:rsidRPr="00FA5CCC">
          <w:rPr>
            <w:rStyle w:val="Lienhypertexte"/>
          </w:rPr>
          <w:t>https://developer.mozilla.org/fr/docs/Web/JavaScript/Reference/Fonctions/Fonctions_fl%C3%A9ch%C3%A9es</w:t>
        </w:r>
      </w:hyperlink>
      <w:r>
        <w:t xml:space="preserve"> </w:t>
      </w:r>
    </w:p>
  </w:footnote>
  <w:footnote w:id="13">
    <w:p w:rsidR="00AD75B4" w:rsidRDefault="00AD75B4" w:rsidP="009E45F4">
      <w:pPr>
        <w:pStyle w:val="Notedebasdepage"/>
        <w:jc w:val="left"/>
      </w:pPr>
      <w:r>
        <w:rPr>
          <w:rStyle w:val="Appelnotedebasdep"/>
        </w:rPr>
        <w:footnoteRef/>
      </w:r>
      <w:r>
        <w:t xml:space="preserve"> Maury Fabien, « Pourquoi tester ? », </w:t>
      </w:r>
      <w:r>
        <w:rPr>
          <w:i/>
        </w:rPr>
        <w:t xml:space="preserve">Blog Arolla, </w:t>
      </w:r>
      <w:r>
        <w:t xml:space="preserve">mis à jour le 30 septembre 2015, 21/08/17 </w:t>
      </w:r>
      <w:r>
        <w:br/>
      </w:r>
      <w:hyperlink r:id="rId13" w:history="1">
        <w:r w:rsidRPr="00A90BFF">
          <w:rPr>
            <w:rStyle w:val="Lienhypertexte"/>
          </w:rPr>
          <w:t>http://www.arolla.fr/blog/2015/09/pourquoi-tester/</w:t>
        </w:r>
      </w:hyperlink>
    </w:p>
  </w:footnote>
  <w:footnote w:id="14">
    <w:p w:rsidR="00AD75B4" w:rsidRPr="00010466" w:rsidRDefault="00AD75B4" w:rsidP="009E45F4">
      <w:pPr>
        <w:pStyle w:val="Notedebasdepage"/>
        <w:jc w:val="left"/>
        <w:rPr>
          <w:i/>
        </w:rPr>
      </w:pPr>
      <w:r>
        <w:rPr>
          <w:rStyle w:val="Appelnotedebasdep"/>
        </w:rPr>
        <w:footnoteRef/>
      </w:r>
      <w:r>
        <w:t xml:space="preserve"> Wikipedia, </w:t>
      </w:r>
      <w:r>
        <w:rPr>
          <w:i/>
        </w:rPr>
        <w:t xml:space="preserve">Test Driven Development, </w:t>
      </w:r>
      <w:r w:rsidRPr="004E0E70">
        <w:t xml:space="preserve">mis à jour le </w:t>
      </w:r>
      <w:r>
        <w:t>5</w:t>
      </w:r>
      <w:r w:rsidRPr="004E0E70">
        <w:t xml:space="preserve"> </w:t>
      </w:r>
      <w:r>
        <w:t>février 2017</w:t>
      </w:r>
      <w:r>
        <w:rPr>
          <w:i/>
        </w:rPr>
        <w:t xml:space="preserve">, </w:t>
      </w:r>
      <w:r w:rsidRPr="00F4356C">
        <w:t>21/08/17</w:t>
      </w:r>
      <w:r>
        <w:rPr>
          <w:i/>
        </w:rPr>
        <w:t xml:space="preserve"> </w:t>
      </w:r>
      <w:hyperlink r:id="rId14" w:history="1">
        <w:r w:rsidRPr="00165F17">
          <w:rPr>
            <w:rStyle w:val="Lienhypertexte"/>
          </w:rPr>
          <w:t>https://fr.wikipedia.org/wiki/Test_driven_development</w:t>
        </w:r>
      </w:hyperlink>
      <w:r>
        <w:rPr>
          <w:i/>
        </w:rPr>
        <w:t xml:space="preserve"> </w:t>
      </w:r>
    </w:p>
  </w:footnote>
  <w:footnote w:id="15">
    <w:p w:rsidR="00AD75B4" w:rsidRPr="00136A28" w:rsidRDefault="00AD75B4" w:rsidP="009E45F4">
      <w:pPr>
        <w:pStyle w:val="Notedebasdepage"/>
        <w:jc w:val="left"/>
      </w:pPr>
      <w:r>
        <w:rPr>
          <w:rStyle w:val="Appelnotedebasdep"/>
        </w:rPr>
        <w:footnoteRef/>
      </w:r>
      <w:r w:rsidRPr="00136A28">
        <w:t xml:space="preserve"> Simon Caplette, </w:t>
      </w:r>
      <w:r w:rsidRPr="00136A28">
        <w:rPr>
          <w:i/>
        </w:rPr>
        <w:t>Coffee Machine Project</w:t>
      </w:r>
      <w:r w:rsidRPr="00136A28">
        <w:t xml:space="preserve">, 21/08/17 </w:t>
      </w:r>
      <w:hyperlink r:id="rId15" w:history="1">
        <w:r w:rsidRPr="00136A28">
          <w:rPr>
            <w:rStyle w:val="Lienhypertexte"/>
          </w:rPr>
          <w:t>http://simcap.github.io/coffeemachine/</w:t>
        </w:r>
      </w:hyperlink>
    </w:p>
  </w:footnote>
  <w:footnote w:id="16">
    <w:p w:rsidR="00AD75B4" w:rsidRPr="00A9135F" w:rsidRDefault="00AD75B4" w:rsidP="009E45F4">
      <w:pPr>
        <w:pStyle w:val="Notedebasdepage"/>
        <w:jc w:val="left"/>
      </w:pPr>
      <w:r>
        <w:rPr>
          <w:rStyle w:val="Appelnotedebasdep"/>
        </w:rPr>
        <w:footnoteRef/>
      </w:r>
      <w:r w:rsidRPr="00A9135F">
        <w:t xml:space="preserve"> Wikipedia, </w:t>
      </w:r>
      <w:r w:rsidRPr="00A9135F">
        <w:rPr>
          <w:i/>
        </w:rPr>
        <w:t xml:space="preserve">Extreme programming, </w:t>
      </w:r>
      <w:r w:rsidRPr="004E0E70">
        <w:t>mis à jour le 17 novembre 2016</w:t>
      </w:r>
      <w:r>
        <w:t>,</w:t>
      </w:r>
      <w:r w:rsidRPr="00A9135F">
        <w:t xml:space="preserve"> 21/08/17 </w:t>
      </w:r>
      <w:hyperlink r:id="rId16" w:history="1">
        <w:r w:rsidRPr="00A9135F">
          <w:rPr>
            <w:rStyle w:val="Lienhypertexte"/>
          </w:rPr>
          <w:t>https://fr.wikipedia.org/wiki/Extreme_programming</w:t>
        </w:r>
      </w:hyperlink>
    </w:p>
  </w:footnote>
  <w:footnote w:id="17">
    <w:p w:rsidR="00AD75B4" w:rsidRPr="00136A28" w:rsidRDefault="00AD75B4" w:rsidP="009E45F4">
      <w:pPr>
        <w:pStyle w:val="Notedebasdepage"/>
        <w:jc w:val="left"/>
      </w:pPr>
      <w:r>
        <w:rPr>
          <w:rStyle w:val="Appelnotedebasdep"/>
        </w:rPr>
        <w:footnoteRef/>
      </w:r>
      <w:r w:rsidRPr="00136A28">
        <w:t xml:space="preserve"> </w:t>
      </w:r>
      <w:hyperlink r:id="rId17" w:history="1">
        <w:r w:rsidRPr="00136A28">
          <w:rPr>
            <w:rStyle w:val="Lienhypertexte"/>
          </w:rPr>
          <w:t>https://www.codingame.com/start</w:t>
        </w:r>
      </w:hyperlink>
    </w:p>
  </w:footnote>
  <w:footnote w:id="18">
    <w:p w:rsidR="00AD75B4" w:rsidRDefault="00AD75B4" w:rsidP="009E45F4">
      <w:pPr>
        <w:pStyle w:val="Notedebasdepage"/>
        <w:jc w:val="left"/>
      </w:pPr>
      <w:r>
        <w:rPr>
          <w:rStyle w:val="Appelnotedebasdep"/>
        </w:rPr>
        <w:footnoteRef/>
      </w:r>
      <w:r>
        <w:t xml:space="preserve"> </w:t>
      </w:r>
      <w:hyperlink r:id="rId18" w:history="1">
        <w:r w:rsidRPr="006D44C2">
          <w:rPr>
            <w:rStyle w:val="Lienhypertexte"/>
          </w:rPr>
          <w:t>https://www.codingame.com/work/fr/solutions/tests-de-programmation</w:t>
        </w:r>
      </w:hyperlink>
    </w:p>
  </w:footnote>
  <w:footnote w:id="19">
    <w:p w:rsidR="00AD75B4" w:rsidRDefault="00AD75B4" w:rsidP="009E45F4">
      <w:pPr>
        <w:pStyle w:val="Notedebasdepage"/>
        <w:jc w:val="left"/>
      </w:pPr>
      <w:r>
        <w:rPr>
          <w:rStyle w:val="Appelnotedebasdep"/>
        </w:rPr>
        <w:footnoteRef/>
      </w:r>
      <w:r>
        <w:t xml:space="preserve"> </w:t>
      </w:r>
      <w:hyperlink r:id="rId19" w:history="1">
        <w:r w:rsidRPr="00F10901">
          <w:rPr>
            <w:rStyle w:val="Lienhypertexte"/>
          </w:rPr>
          <w:t>http://www.realite-virtuelle.com/armee-britannique-experience-vr-0708</w:t>
        </w:r>
      </w:hyperlink>
    </w:p>
  </w:footnote>
  <w:footnote w:id="20">
    <w:p w:rsidR="00AD75B4" w:rsidRDefault="00AD75B4" w:rsidP="009E45F4">
      <w:pPr>
        <w:pStyle w:val="Notedebasdepage"/>
        <w:jc w:val="left"/>
      </w:pPr>
      <w:r>
        <w:rPr>
          <w:rStyle w:val="Appelnotedebasdep"/>
        </w:rPr>
        <w:footnoteRef/>
      </w:r>
      <w:r>
        <w:t xml:space="preserve"> </w:t>
      </w:r>
      <w:hyperlink r:id="rId20" w:history="1">
        <w:r w:rsidRPr="00F10901">
          <w:rPr>
            <w:rStyle w:val="Lienhypertexte"/>
            <w:sz w:val="23"/>
            <w:szCs w:val="23"/>
          </w:rPr>
          <w:t>http://cned.fr/le-cned/institution/missions-cned/</w:t>
        </w:r>
      </w:hyperlink>
    </w:p>
  </w:footnote>
  <w:footnote w:id="21">
    <w:p w:rsidR="00AD75B4" w:rsidRDefault="00AD75B4" w:rsidP="009E45F4">
      <w:pPr>
        <w:pStyle w:val="Notedebasdepage"/>
        <w:jc w:val="left"/>
      </w:pPr>
      <w:r>
        <w:rPr>
          <w:rStyle w:val="Appelnotedebasdep"/>
        </w:rPr>
        <w:footnoteRef/>
      </w:r>
      <w:r>
        <w:t xml:space="preserve"> Aurélie Tachot, « </w:t>
      </w:r>
      <w:r w:rsidRPr="00A17358">
        <w:t>CodinGame : 260 000 développeurs à l'épreuve du recrutement</w:t>
      </w:r>
      <w:r>
        <w:t xml:space="preserve"> », </w:t>
      </w:r>
      <w:r>
        <w:rPr>
          <w:i/>
        </w:rPr>
        <w:t xml:space="preserve">Exclusive RH, </w:t>
      </w:r>
      <w:r>
        <w:t xml:space="preserve">mis à jour le 11 décembre 2015, 19/08/17 </w:t>
      </w:r>
      <w:hyperlink r:id="rId21" w:history="1">
        <w:r w:rsidRPr="00165F17">
          <w:rPr>
            <w:rStyle w:val="Lienhypertexte"/>
          </w:rPr>
          <w:t>http://exclusiverh.com/articles/test-recrutement/par-le-jeu-codingame-federe-260-000-developpeurs.htm</w:t>
        </w:r>
      </w:hyperlink>
      <w:r>
        <w:t xml:space="preserve"> </w:t>
      </w:r>
    </w:p>
  </w:footnote>
  <w:footnote w:id="22">
    <w:p w:rsidR="00AD75B4" w:rsidRDefault="00AD75B4" w:rsidP="009E45F4">
      <w:pPr>
        <w:pStyle w:val="Notedebasdepage"/>
        <w:jc w:val="left"/>
      </w:pPr>
      <w:r>
        <w:rPr>
          <w:rStyle w:val="Appelnotedebasdep"/>
        </w:rPr>
        <w:footnoteRef/>
      </w:r>
      <w:r>
        <w:t xml:space="preserve"> Umang Software Technologies, </w:t>
      </w:r>
      <w:r>
        <w:rPr>
          <w:i/>
        </w:rPr>
        <w:t xml:space="preserve">Agile v/s Waterfall Methodologies, </w:t>
      </w:r>
      <w:r>
        <w:t xml:space="preserve">mis à jour le 17 juin 2014, 21/08/17 </w:t>
      </w:r>
      <w:r>
        <w:br/>
      </w:r>
      <w:hyperlink r:id="rId22" w:history="1">
        <w:r w:rsidRPr="00C665EA">
          <w:rPr>
            <w:rStyle w:val="Lienhypertexte"/>
          </w:rPr>
          <w:t>https://umangsoftware.wordpress.com/2014/06/17/agile-vs-waterfall-software-development-methodologies/</w:t>
        </w:r>
      </w:hyperlink>
    </w:p>
  </w:footnote>
  <w:footnote w:id="23">
    <w:p w:rsidR="00AD75B4" w:rsidRDefault="00AD75B4" w:rsidP="007B43FE">
      <w:pPr>
        <w:pStyle w:val="Notedebasdepage"/>
        <w:jc w:val="left"/>
      </w:pPr>
      <w:r>
        <w:rPr>
          <w:rStyle w:val="Appelnotedebasdep"/>
        </w:rPr>
        <w:footnoteRef/>
      </w:r>
      <w:r>
        <w:t xml:space="preserve"> Umang Software Technologies, </w:t>
      </w:r>
      <w:r>
        <w:rPr>
          <w:i/>
        </w:rPr>
        <w:t xml:space="preserve">Agile v/s Waterfall Methodologies, </w:t>
      </w:r>
      <w:r>
        <w:t xml:space="preserve">mis à jour le 17 juin 2014, 21/08/17 </w:t>
      </w:r>
      <w:r>
        <w:br/>
      </w:r>
      <w:hyperlink r:id="rId23" w:history="1">
        <w:r w:rsidRPr="00C665EA">
          <w:rPr>
            <w:rStyle w:val="Lienhypertexte"/>
          </w:rPr>
          <w:t>https://umangsoftware.wordpress.com/2014/06/17/agile-vs-waterfall-software-development-methodologies/</w:t>
        </w:r>
      </w:hyperlink>
    </w:p>
  </w:footnote>
  <w:footnote w:id="24">
    <w:p w:rsidR="00AD75B4" w:rsidRPr="00136A28" w:rsidRDefault="00AD75B4" w:rsidP="007B43FE">
      <w:pPr>
        <w:pStyle w:val="Notedebasdepage"/>
        <w:jc w:val="left"/>
      </w:pPr>
      <w:r>
        <w:rPr>
          <w:rStyle w:val="Appelnotedebasdep"/>
        </w:rPr>
        <w:footnoteRef/>
      </w:r>
      <w:r w:rsidRPr="00136A28">
        <w:t xml:space="preserve"> </w:t>
      </w:r>
      <w:hyperlink r:id="rId24" w:history="1">
        <w:r w:rsidRPr="00136A28">
          <w:rPr>
            <w:rStyle w:val="Lienhypertexte"/>
          </w:rPr>
          <w:t>http://www.agiliste.fr/introduction-methodes-agiles/</w:t>
        </w:r>
      </w:hyperlink>
      <w:r w:rsidRPr="00136A28">
        <w:t xml:space="preserve"> </w:t>
      </w:r>
    </w:p>
  </w:footnote>
  <w:footnote w:id="25">
    <w:p w:rsidR="00AD75B4" w:rsidRPr="004C7F16" w:rsidRDefault="00AD75B4" w:rsidP="007B43FE">
      <w:pPr>
        <w:pStyle w:val="Notedebasdepage"/>
        <w:jc w:val="left"/>
        <w:rPr>
          <w:lang w:val="en-GB"/>
        </w:rPr>
      </w:pPr>
      <w:r>
        <w:rPr>
          <w:rStyle w:val="Appelnotedebasdep"/>
        </w:rPr>
        <w:footnoteRef/>
      </w:r>
      <w:r w:rsidRPr="004C7F16">
        <w:rPr>
          <w:lang w:val="en-GB"/>
        </w:rPr>
        <w:t xml:space="preserve"> AgiVetta, </w:t>
      </w:r>
      <w:r w:rsidRPr="004C7F16">
        <w:rPr>
          <w:i/>
          <w:lang w:val="en-GB"/>
        </w:rPr>
        <w:t>CSPO Training</w:t>
      </w:r>
      <w:r>
        <w:rPr>
          <w:lang w:val="en-GB"/>
        </w:rPr>
        <w:t>, 21/08/17</w:t>
      </w:r>
      <w:r w:rsidRPr="004C7F16">
        <w:rPr>
          <w:lang w:val="en-GB"/>
        </w:rPr>
        <w:t xml:space="preserve"> </w:t>
      </w:r>
      <w:r>
        <w:rPr>
          <w:lang w:val="en-GB"/>
        </w:rPr>
        <w:br/>
      </w:r>
      <w:hyperlink r:id="rId25" w:history="1">
        <w:r w:rsidRPr="004C7F16">
          <w:rPr>
            <w:rStyle w:val="Lienhypertexte"/>
            <w:lang w:val="en-GB"/>
          </w:rPr>
          <w:t>http://www.agivetta.com/cspo-certified-scrum-product-owner-training.php</w:t>
        </w:r>
      </w:hyperlink>
    </w:p>
  </w:footnote>
  <w:footnote w:id="26">
    <w:p w:rsidR="00AD75B4" w:rsidRPr="00912501" w:rsidRDefault="00AD75B4" w:rsidP="007B43FE">
      <w:pPr>
        <w:pStyle w:val="Notedebasdepage"/>
        <w:jc w:val="left"/>
        <w:rPr>
          <w:lang w:val="en-GB"/>
        </w:rPr>
      </w:pPr>
      <w:r>
        <w:rPr>
          <w:rStyle w:val="Appelnotedebasdep"/>
        </w:rPr>
        <w:footnoteRef/>
      </w:r>
      <w:r w:rsidRPr="00912501">
        <w:rPr>
          <w:lang w:val="en-GB"/>
        </w:rPr>
        <w:t xml:space="preserve"> </w:t>
      </w:r>
      <w:r>
        <w:rPr>
          <w:lang w:val="en-GB"/>
        </w:rPr>
        <w:t xml:space="preserve">Mountain Goat Software, </w:t>
      </w:r>
      <w:r>
        <w:rPr>
          <w:i/>
          <w:lang w:val="en-GB"/>
        </w:rPr>
        <w:t xml:space="preserve">Product Owner, </w:t>
      </w:r>
      <w:r>
        <w:rPr>
          <w:lang w:val="en-GB"/>
        </w:rPr>
        <w:t xml:space="preserve">21/08/17 </w:t>
      </w:r>
      <w:hyperlink r:id="rId26" w:history="1">
        <w:r w:rsidRPr="00C665EA">
          <w:rPr>
            <w:rStyle w:val="Lienhypertexte"/>
            <w:lang w:val="en-GB"/>
          </w:rPr>
          <w:t>https://www.mountaingoatsoftware.com/agile/scrum/roles/product-owner</w:t>
        </w:r>
      </w:hyperlink>
    </w:p>
  </w:footnote>
  <w:footnote w:id="27">
    <w:p w:rsidR="00AD75B4" w:rsidRPr="00642464" w:rsidRDefault="00AD75B4" w:rsidP="007B43FE">
      <w:pPr>
        <w:pStyle w:val="Notedebasdepage"/>
        <w:jc w:val="left"/>
      </w:pPr>
      <w:r>
        <w:rPr>
          <w:rStyle w:val="Appelnotedebasdep"/>
        </w:rPr>
        <w:footnoteRef/>
      </w:r>
      <w:r>
        <w:t xml:space="preserve"> Marine </w:t>
      </w:r>
      <w:r w:rsidRPr="007F2C3B">
        <w:t>Loyen</w:t>
      </w:r>
      <w:r>
        <w:t xml:space="preserve">, « Le product backlog dans un projet Scrum », </w:t>
      </w:r>
      <w:r>
        <w:rPr>
          <w:i/>
        </w:rPr>
        <w:t xml:space="preserve">Unow, </w:t>
      </w:r>
      <w:r w:rsidRPr="00642464">
        <w:t>mis à jour le 17 octobre 2016</w:t>
      </w:r>
      <w:r>
        <w:t xml:space="preserve">, 21/08/17 </w:t>
      </w:r>
      <w:r>
        <w:br/>
      </w:r>
      <w:hyperlink r:id="rId27" w:history="1">
        <w:r w:rsidRPr="00C665EA">
          <w:rPr>
            <w:rStyle w:val="Lienhypertexte"/>
          </w:rPr>
          <w:t>https://www.unow.fr/blog/gestion-de-projet-agilite/product-backlog-scrum</w:t>
        </w:r>
      </w:hyperlink>
    </w:p>
  </w:footnote>
  <w:footnote w:id="28">
    <w:p w:rsidR="00AD75B4" w:rsidRPr="00F61954" w:rsidRDefault="00AD75B4" w:rsidP="007B43FE">
      <w:pPr>
        <w:pStyle w:val="Notedebasdepage"/>
        <w:jc w:val="left"/>
      </w:pPr>
      <w:r>
        <w:rPr>
          <w:rStyle w:val="Appelnotedebasdep"/>
        </w:rPr>
        <w:footnoteRef/>
      </w:r>
      <w:r>
        <w:t xml:space="preserve"> Tom Gustin, « Quel est le rôle du Scrum Master ? », </w:t>
      </w:r>
      <w:r>
        <w:rPr>
          <w:i/>
        </w:rPr>
        <w:t xml:space="preserve">Agilaction, </w:t>
      </w:r>
      <w:r>
        <w:t xml:space="preserve">mis à jour le 17 janvier 2014, 21/08/17 </w:t>
      </w:r>
      <w:r>
        <w:br/>
      </w:r>
      <w:hyperlink r:id="rId28" w:history="1">
        <w:r w:rsidRPr="003F7AA3">
          <w:rPr>
            <w:rStyle w:val="Lienhypertexte"/>
          </w:rPr>
          <w:t>http://www.agilaction.com/quel-est-le-role-du-scrum-master/</w:t>
        </w:r>
      </w:hyperlink>
      <w:r>
        <w:t xml:space="preserve"> </w:t>
      </w:r>
    </w:p>
  </w:footnote>
  <w:footnote w:id="29">
    <w:p w:rsidR="00AD75B4" w:rsidRPr="00642464" w:rsidRDefault="00AD75B4" w:rsidP="007B43FE">
      <w:pPr>
        <w:pStyle w:val="Notedebasdepage"/>
        <w:jc w:val="left"/>
      </w:pPr>
      <w:r>
        <w:rPr>
          <w:rStyle w:val="Appelnotedebasdep"/>
        </w:rPr>
        <w:footnoteRef/>
      </w:r>
      <w:r w:rsidRPr="00642464">
        <w:t xml:space="preserve"> </w:t>
      </w:r>
      <w:hyperlink r:id="rId29" w:history="1">
        <w:r w:rsidRPr="00642464">
          <w:rPr>
            <w:rStyle w:val="Lienhypertexte"/>
          </w:rPr>
          <w:t>http://www.certivea.fr/offres/certification-nf-hqe-batiments-tertiaires-neuf-ou-renovation</w:t>
        </w:r>
      </w:hyperlink>
    </w:p>
    <w:p w:rsidR="00AD75B4" w:rsidRPr="00642464" w:rsidRDefault="00AD75B4" w:rsidP="007B43FE">
      <w:pPr>
        <w:pStyle w:val="Notedebasdepage"/>
        <w:jc w:val="left"/>
      </w:pPr>
    </w:p>
  </w:footnote>
  <w:footnote w:id="30">
    <w:p w:rsidR="00AD75B4" w:rsidRDefault="00AD75B4" w:rsidP="007B43FE">
      <w:pPr>
        <w:pStyle w:val="Notedebasdepage"/>
        <w:jc w:val="left"/>
      </w:pPr>
      <w:r>
        <w:rPr>
          <w:rStyle w:val="Appelnotedebasdep"/>
        </w:rPr>
        <w:footnoteRef/>
      </w:r>
      <w:r>
        <w:t xml:space="preserve"> </w:t>
      </w:r>
      <w:r w:rsidRPr="00C75964">
        <w:rPr>
          <w:i/>
        </w:rPr>
        <w:t>Etablissement et service d’aide par le travail (ESAT)</w:t>
      </w:r>
      <w:r>
        <w:t xml:space="preserve">, </w:t>
      </w:r>
      <w:hyperlink r:id="rId30"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19A650E"/>
    <w:multiLevelType w:val="hybridMultilevel"/>
    <w:tmpl w:val="19261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3C16802"/>
    <w:multiLevelType w:val="hybridMultilevel"/>
    <w:tmpl w:val="D6505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8724F"/>
    <w:multiLevelType w:val="hybridMultilevel"/>
    <w:tmpl w:val="A6FA3B2C"/>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969A0C38">
      <w:numFmt w:val="bullet"/>
      <w:lvlText w:val="-"/>
      <w:lvlJc w:val="left"/>
      <w:pPr>
        <w:ind w:left="2700" w:hanging="360"/>
      </w:pPr>
      <w:rPr>
        <w:rFonts w:ascii="Constantia" w:eastAsiaTheme="minorHAnsi" w:hAnsi="Constantia" w:cstheme="minorBidi"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FBB019E"/>
    <w:multiLevelType w:val="hybridMultilevel"/>
    <w:tmpl w:val="8D0EF15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8"/>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20"/>
  </w:num>
  <w:num w:numId="18">
    <w:abstractNumId w:val="16"/>
  </w:num>
  <w:num w:numId="19">
    <w:abstractNumId w:val="19"/>
  </w:num>
  <w:num w:numId="20">
    <w:abstractNumId w:val="14"/>
  </w:num>
  <w:num w:numId="21">
    <w:abstractNumId w:val="24"/>
  </w:num>
  <w:num w:numId="22">
    <w:abstractNumId w:val="15"/>
  </w:num>
  <w:num w:numId="23">
    <w:abstractNumId w:val="23"/>
  </w:num>
  <w:num w:numId="24">
    <w:abstractNumId w:val="22"/>
  </w:num>
  <w:num w:numId="25">
    <w:abstractNumId w:val="12"/>
  </w:num>
  <w:num w:numId="26">
    <w:abstractNumId w:val="25"/>
  </w:num>
  <w:num w:numId="27">
    <w:abstractNumId w:val="21"/>
  </w:num>
  <w:num w:numId="2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3310"/>
    <w:rsid w:val="00004A82"/>
    <w:rsid w:val="00005239"/>
    <w:rsid w:val="00006B55"/>
    <w:rsid w:val="000077F4"/>
    <w:rsid w:val="00010466"/>
    <w:rsid w:val="00014804"/>
    <w:rsid w:val="00017895"/>
    <w:rsid w:val="00020606"/>
    <w:rsid w:val="0002145C"/>
    <w:rsid w:val="00021677"/>
    <w:rsid w:val="0002391A"/>
    <w:rsid w:val="00024C9D"/>
    <w:rsid w:val="00025C4B"/>
    <w:rsid w:val="00026BDD"/>
    <w:rsid w:val="00027FB2"/>
    <w:rsid w:val="000314DE"/>
    <w:rsid w:val="00036643"/>
    <w:rsid w:val="00036C55"/>
    <w:rsid w:val="00041F6D"/>
    <w:rsid w:val="0004629F"/>
    <w:rsid w:val="000477CF"/>
    <w:rsid w:val="00047A78"/>
    <w:rsid w:val="00051714"/>
    <w:rsid w:val="000572CC"/>
    <w:rsid w:val="000575C8"/>
    <w:rsid w:val="00060E3D"/>
    <w:rsid w:val="00062B4C"/>
    <w:rsid w:val="00063C56"/>
    <w:rsid w:val="00070321"/>
    <w:rsid w:val="00070CD7"/>
    <w:rsid w:val="000712A2"/>
    <w:rsid w:val="00074D91"/>
    <w:rsid w:val="000764F4"/>
    <w:rsid w:val="00076BA4"/>
    <w:rsid w:val="00077C36"/>
    <w:rsid w:val="0008276D"/>
    <w:rsid w:val="00082E38"/>
    <w:rsid w:val="00083CB7"/>
    <w:rsid w:val="00085CD4"/>
    <w:rsid w:val="0008629E"/>
    <w:rsid w:val="00086E43"/>
    <w:rsid w:val="0008782E"/>
    <w:rsid w:val="00091163"/>
    <w:rsid w:val="00091B32"/>
    <w:rsid w:val="00092BCB"/>
    <w:rsid w:val="0009555D"/>
    <w:rsid w:val="000956E4"/>
    <w:rsid w:val="00095BC9"/>
    <w:rsid w:val="00095C78"/>
    <w:rsid w:val="000A14D9"/>
    <w:rsid w:val="000A2CE8"/>
    <w:rsid w:val="000A41D9"/>
    <w:rsid w:val="000A502A"/>
    <w:rsid w:val="000B2CBD"/>
    <w:rsid w:val="000B312F"/>
    <w:rsid w:val="000B3AD6"/>
    <w:rsid w:val="000B4380"/>
    <w:rsid w:val="000B6BBC"/>
    <w:rsid w:val="000C1D83"/>
    <w:rsid w:val="000C279E"/>
    <w:rsid w:val="000C4995"/>
    <w:rsid w:val="000C5BF6"/>
    <w:rsid w:val="000C6376"/>
    <w:rsid w:val="000C6893"/>
    <w:rsid w:val="000C7C97"/>
    <w:rsid w:val="000D343B"/>
    <w:rsid w:val="000D4A0C"/>
    <w:rsid w:val="000D7009"/>
    <w:rsid w:val="000E2241"/>
    <w:rsid w:val="000E246A"/>
    <w:rsid w:val="000E3FB4"/>
    <w:rsid w:val="000E5DAC"/>
    <w:rsid w:val="000E79F2"/>
    <w:rsid w:val="000E7A26"/>
    <w:rsid w:val="00101539"/>
    <w:rsid w:val="00103932"/>
    <w:rsid w:val="001042FA"/>
    <w:rsid w:val="0010576A"/>
    <w:rsid w:val="001165ED"/>
    <w:rsid w:val="00120DEF"/>
    <w:rsid w:val="00122E34"/>
    <w:rsid w:val="00122F19"/>
    <w:rsid w:val="001232EC"/>
    <w:rsid w:val="00126A0B"/>
    <w:rsid w:val="0013073F"/>
    <w:rsid w:val="00130FC6"/>
    <w:rsid w:val="00135522"/>
    <w:rsid w:val="00135CA7"/>
    <w:rsid w:val="00136A28"/>
    <w:rsid w:val="00141AD6"/>
    <w:rsid w:val="0014249B"/>
    <w:rsid w:val="0014355B"/>
    <w:rsid w:val="001454E3"/>
    <w:rsid w:val="00145EA2"/>
    <w:rsid w:val="00146258"/>
    <w:rsid w:val="00150294"/>
    <w:rsid w:val="001502A0"/>
    <w:rsid w:val="00150CF8"/>
    <w:rsid w:val="00151B72"/>
    <w:rsid w:val="00151F2D"/>
    <w:rsid w:val="001523A2"/>
    <w:rsid w:val="001543BD"/>
    <w:rsid w:val="00156575"/>
    <w:rsid w:val="00161277"/>
    <w:rsid w:val="001633AA"/>
    <w:rsid w:val="00164418"/>
    <w:rsid w:val="0016734A"/>
    <w:rsid w:val="00174A9A"/>
    <w:rsid w:val="00184107"/>
    <w:rsid w:val="00185BB3"/>
    <w:rsid w:val="001866A9"/>
    <w:rsid w:val="001870F2"/>
    <w:rsid w:val="00190A59"/>
    <w:rsid w:val="00191751"/>
    <w:rsid w:val="00191A47"/>
    <w:rsid w:val="00192040"/>
    <w:rsid w:val="0019286D"/>
    <w:rsid w:val="00194451"/>
    <w:rsid w:val="001946C0"/>
    <w:rsid w:val="001957AE"/>
    <w:rsid w:val="00195BB7"/>
    <w:rsid w:val="0019667A"/>
    <w:rsid w:val="00196ADD"/>
    <w:rsid w:val="001A0862"/>
    <w:rsid w:val="001A14E8"/>
    <w:rsid w:val="001A3DE9"/>
    <w:rsid w:val="001B3697"/>
    <w:rsid w:val="001B3E26"/>
    <w:rsid w:val="001B7481"/>
    <w:rsid w:val="001C152F"/>
    <w:rsid w:val="001C618D"/>
    <w:rsid w:val="001D0EFC"/>
    <w:rsid w:val="001D3A2E"/>
    <w:rsid w:val="001D5220"/>
    <w:rsid w:val="001D54CE"/>
    <w:rsid w:val="001D5585"/>
    <w:rsid w:val="001D7B97"/>
    <w:rsid w:val="001E09FE"/>
    <w:rsid w:val="001E2D43"/>
    <w:rsid w:val="001E5607"/>
    <w:rsid w:val="001E5C46"/>
    <w:rsid w:val="001E6240"/>
    <w:rsid w:val="001F0C9E"/>
    <w:rsid w:val="001F3D79"/>
    <w:rsid w:val="001F4484"/>
    <w:rsid w:val="001F4F7C"/>
    <w:rsid w:val="001F6ECB"/>
    <w:rsid w:val="00200A24"/>
    <w:rsid w:val="00200AFD"/>
    <w:rsid w:val="00200FDC"/>
    <w:rsid w:val="00201782"/>
    <w:rsid w:val="0020269A"/>
    <w:rsid w:val="00206F4B"/>
    <w:rsid w:val="00212470"/>
    <w:rsid w:val="00213C89"/>
    <w:rsid w:val="002144D6"/>
    <w:rsid w:val="00220162"/>
    <w:rsid w:val="00221007"/>
    <w:rsid w:val="0022245F"/>
    <w:rsid w:val="002236E4"/>
    <w:rsid w:val="00230866"/>
    <w:rsid w:val="002324F1"/>
    <w:rsid w:val="00232F6F"/>
    <w:rsid w:val="002331DE"/>
    <w:rsid w:val="00236060"/>
    <w:rsid w:val="00236A1C"/>
    <w:rsid w:val="002376BA"/>
    <w:rsid w:val="00242780"/>
    <w:rsid w:val="00244CFA"/>
    <w:rsid w:val="002459F7"/>
    <w:rsid w:val="002466DD"/>
    <w:rsid w:val="002467E5"/>
    <w:rsid w:val="00247932"/>
    <w:rsid w:val="00250FF2"/>
    <w:rsid w:val="00253766"/>
    <w:rsid w:val="002554CD"/>
    <w:rsid w:val="002633BD"/>
    <w:rsid w:val="0026429C"/>
    <w:rsid w:val="002661B4"/>
    <w:rsid w:val="002669B6"/>
    <w:rsid w:val="0026722D"/>
    <w:rsid w:val="00275E75"/>
    <w:rsid w:val="00276B99"/>
    <w:rsid w:val="00281143"/>
    <w:rsid w:val="00281E0F"/>
    <w:rsid w:val="00293B83"/>
    <w:rsid w:val="0029426A"/>
    <w:rsid w:val="00295C71"/>
    <w:rsid w:val="002A0A4B"/>
    <w:rsid w:val="002A0B1A"/>
    <w:rsid w:val="002A5FFA"/>
    <w:rsid w:val="002A7AA8"/>
    <w:rsid w:val="002B1D29"/>
    <w:rsid w:val="002B1E6D"/>
    <w:rsid w:val="002B2F29"/>
    <w:rsid w:val="002B30A5"/>
    <w:rsid w:val="002B31C7"/>
    <w:rsid w:val="002B372A"/>
    <w:rsid w:val="002B4294"/>
    <w:rsid w:val="002D0E13"/>
    <w:rsid w:val="002D2216"/>
    <w:rsid w:val="002D2474"/>
    <w:rsid w:val="002D4598"/>
    <w:rsid w:val="002D5E6A"/>
    <w:rsid w:val="002D74ED"/>
    <w:rsid w:val="002D7EE9"/>
    <w:rsid w:val="002E2E8F"/>
    <w:rsid w:val="002E4DE8"/>
    <w:rsid w:val="002E7516"/>
    <w:rsid w:val="002F2997"/>
    <w:rsid w:val="002F374C"/>
    <w:rsid w:val="002F3ABD"/>
    <w:rsid w:val="002F4334"/>
    <w:rsid w:val="002F5EBC"/>
    <w:rsid w:val="003015C5"/>
    <w:rsid w:val="00302101"/>
    <w:rsid w:val="003048AD"/>
    <w:rsid w:val="00304900"/>
    <w:rsid w:val="00305BAE"/>
    <w:rsid w:val="00306636"/>
    <w:rsid w:val="0030730B"/>
    <w:rsid w:val="003126BE"/>
    <w:rsid w:val="00314482"/>
    <w:rsid w:val="00316C24"/>
    <w:rsid w:val="00316D4F"/>
    <w:rsid w:val="00321F41"/>
    <w:rsid w:val="003220A3"/>
    <w:rsid w:val="003235CA"/>
    <w:rsid w:val="0032722D"/>
    <w:rsid w:val="003307B5"/>
    <w:rsid w:val="00332017"/>
    <w:rsid w:val="00333A9C"/>
    <w:rsid w:val="00333D0D"/>
    <w:rsid w:val="003349AF"/>
    <w:rsid w:val="00334ED2"/>
    <w:rsid w:val="00335062"/>
    <w:rsid w:val="00336FCD"/>
    <w:rsid w:val="00341431"/>
    <w:rsid w:val="00344482"/>
    <w:rsid w:val="00350312"/>
    <w:rsid w:val="00351C9C"/>
    <w:rsid w:val="00352A44"/>
    <w:rsid w:val="00352FE8"/>
    <w:rsid w:val="0035536B"/>
    <w:rsid w:val="00355C02"/>
    <w:rsid w:val="0035649E"/>
    <w:rsid w:val="00361CA1"/>
    <w:rsid w:val="0036370F"/>
    <w:rsid w:val="00365427"/>
    <w:rsid w:val="00374079"/>
    <w:rsid w:val="003746C7"/>
    <w:rsid w:val="003750B4"/>
    <w:rsid w:val="00383428"/>
    <w:rsid w:val="003852F9"/>
    <w:rsid w:val="0038571A"/>
    <w:rsid w:val="00391554"/>
    <w:rsid w:val="003963ED"/>
    <w:rsid w:val="003976D1"/>
    <w:rsid w:val="00397A1B"/>
    <w:rsid w:val="003A48BB"/>
    <w:rsid w:val="003A6F65"/>
    <w:rsid w:val="003B35FD"/>
    <w:rsid w:val="003B3F90"/>
    <w:rsid w:val="003B5F54"/>
    <w:rsid w:val="003C015A"/>
    <w:rsid w:val="003C2ACC"/>
    <w:rsid w:val="003C44B9"/>
    <w:rsid w:val="003C4A7A"/>
    <w:rsid w:val="003C6C6C"/>
    <w:rsid w:val="003C6DEC"/>
    <w:rsid w:val="003D5DC3"/>
    <w:rsid w:val="003D6DD3"/>
    <w:rsid w:val="003D7730"/>
    <w:rsid w:val="003D7BD3"/>
    <w:rsid w:val="003E09CB"/>
    <w:rsid w:val="003E137E"/>
    <w:rsid w:val="003E1DAF"/>
    <w:rsid w:val="003E4CD7"/>
    <w:rsid w:val="003F17B5"/>
    <w:rsid w:val="003F2925"/>
    <w:rsid w:val="00400012"/>
    <w:rsid w:val="00400DBB"/>
    <w:rsid w:val="00402164"/>
    <w:rsid w:val="00402FF9"/>
    <w:rsid w:val="00404E3A"/>
    <w:rsid w:val="00405309"/>
    <w:rsid w:val="00405F91"/>
    <w:rsid w:val="004064F7"/>
    <w:rsid w:val="00410978"/>
    <w:rsid w:val="00414F8C"/>
    <w:rsid w:val="00416551"/>
    <w:rsid w:val="004204F7"/>
    <w:rsid w:val="00422456"/>
    <w:rsid w:val="004261E8"/>
    <w:rsid w:val="004274E4"/>
    <w:rsid w:val="004306F5"/>
    <w:rsid w:val="00430CFD"/>
    <w:rsid w:val="004317BF"/>
    <w:rsid w:val="0043286B"/>
    <w:rsid w:val="0043396B"/>
    <w:rsid w:val="00435010"/>
    <w:rsid w:val="0044124F"/>
    <w:rsid w:val="004420AF"/>
    <w:rsid w:val="004453CF"/>
    <w:rsid w:val="00446046"/>
    <w:rsid w:val="00453AD8"/>
    <w:rsid w:val="004541E5"/>
    <w:rsid w:val="004552E2"/>
    <w:rsid w:val="00455412"/>
    <w:rsid w:val="00455F00"/>
    <w:rsid w:val="00462856"/>
    <w:rsid w:val="0046397F"/>
    <w:rsid w:val="00463C95"/>
    <w:rsid w:val="0046478C"/>
    <w:rsid w:val="00465676"/>
    <w:rsid w:val="004678D0"/>
    <w:rsid w:val="004725E9"/>
    <w:rsid w:val="00476E5C"/>
    <w:rsid w:val="00477BFE"/>
    <w:rsid w:val="00482404"/>
    <w:rsid w:val="00484767"/>
    <w:rsid w:val="0048625F"/>
    <w:rsid w:val="004872AC"/>
    <w:rsid w:val="00493549"/>
    <w:rsid w:val="00493F03"/>
    <w:rsid w:val="004947E9"/>
    <w:rsid w:val="00495D49"/>
    <w:rsid w:val="00497619"/>
    <w:rsid w:val="00497AF9"/>
    <w:rsid w:val="004A3F8F"/>
    <w:rsid w:val="004A6AE0"/>
    <w:rsid w:val="004A6B27"/>
    <w:rsid w:val="004A6C6A"/>
    <w:rsid w:val="004A6EEB"/>
    <w:rsid w:val="004B0069"/>
    <w:rsid w:val="004B1580"/>
    <w:rsid w:val="004B47D1"/>
    <w:rsid w:val="004B602B"/>
    <w:rsid w:val="004B602D"/>
    <w:rsid w:val="004C049F"/>
    <w:rsid w:val="004C10EA"/>
    <w:rsid w:val="004C2287"/>
    <w:rsid w:val="004C340E"/>
    <w:rsid w:val="004C6746"/>
    <w:rsid w:val="004C7F16"/>
    <w:rsid w:val="004D01E5"/>
    <w:rsid w:val="004D1033"/>
    <w:rsid w:val="004D4835"/>
    <w:rsid w:val="004D6495"/>
    <w:rsid w:val="004E07A1"/>
    <w:rsid w:val="004E0E70"/>
    <w:rsid w:val="004E2C6A"/>
    <w:rsid w:val="004E4048"/>
    <w:rsid w:val="004F053F"/>
    <w:rsid w:val="004F30ED"/>
    <w:rsid w:val="004F7424"/>
    <w:rsid w:val="005000E2"/>
    <w:rsid w:val="00501A26"/>
    <w:rsid w:val="00502B40"/>
    <w:rsid w:val="00510784"/>
    <w:rsid w:val="00511821"/>
    <w:rsid w:val="00513235"/>
    <w:rsid w:val="00515973"/>
    <w:rsid w:val="0051610E"/>
    <w:rsid w:val="00517F0E"/>
    <w:rsid w:val="00521D6B"/>
    <w:rsid w:val="00524CD3"/>
    <w:rsid w:val="005250B5"/>
    <w:rsid w:val="005276B2"/>
    <w:rsid w:val="00530A97"/>
    <w:rsid w:val="00530E25"/>
    <w:rsid w:val="00532615"/>
    <w:rsid w:val="00533DCC"/>
    <w:rsid w:val="00534092"/>
    <w:rsid w:val="00543B46"/>
    <w:rsid w:val="00544348"/>
    <w:rsid w:val="0054639B"/>
    <w:rsid w:val="00547039"/>
    <w:rsid w:val="00547E9A"/>
    <w:rsid w:val="005505BE"/>
    <w:rsid w:val="005536B9"/>
    <w:rsid w:val="005610C9"/>
    <w:rsid w:val="00562EF1"/>
    <w:rsid w:val="00564F6B"/>
    <w:rsid w:val="005657E3"/>
    <w:rsid w:val="00566D4A"/>
    <w:rsid w:val="00570292"/>
    <w:rsid w:val="00570591"/>
    <w:rsid w:val="00572C9A"/>
    <w:rsid w:val="005734DC"/>
    <w:rsid w:val="00575A66"/>
    <w:rsid w:val="00577111"/>
    <w:rsid w:val="00582367"/>
    <w:rsid w:val="0058341C"/>
    <w:rsid w:val="0058379E"/>
    <w:rsid w:val="00584FFC"/>
    <w:rsid w:val="00586D15"/>
    <w:rsid w:val="00586FE0"/>
    <w:rsid w:val="005930AA"/>
    <w:rsid w:val="00593904"/>
    <w:rsid w:val="0059537B"/>
    <w:rsid w:val="005979AE"/>
    <w:rsid w:val="005A1E87"/>
    <w:rsid w:val="005A2BF0"/>
    <w:rsid w:val="005A35B7"/>
    <w:rsid w:val="005A3832"/>
    <w:rsid w:val="005A4963"/>
    <w:rsid w:val="005B00C2"/>
    <w:rsid w:val="005B0F93"/>
    <w:rsid w:val="005B1362"/>
    <w:rsid w:val="005B5936"/>
    <w:rsid w:val="005B69D3"/>
    <w:rsid w:val="005C0322"/>
    <w:rsid w:val="005C52B0"/>
    <w:rsid w:val="005C5BAB"/>
    <w:rsid w:val="005C66CB"/>
    <w:rsid w:val="005C7291"/>
    <w:rsid w:val="005C772E"/>
    <w:rsid w:val="005C7F50"/>
    <w:rsid w:val="005D19AC"/>
    <w:rsid w:val="005D1B05"/>
    <w:rsid w:val="005D2FD3"/>
    <w:rsid w:val="005D3D8F"/>
    <w:rsid w:val="005D7751"/>
    <w:rsid w:val="005E1759"/>
    <w:rsid w:val="005E4CCE"/>
    <w:rsid w:val="005E5779"/>
    <w:rsid w:val="005E7E23"/>
    <w:rsid w:val="005F10DB"/>
    <w:rsid w:val="005F262F"/>
    <w:rsid w:val="005F39D5"/>
    <w:rsid w:val="005F5447"/>
    <w:rsid w:val="005F7D16"/>
    <w:rsid w:val="006010B3"/>
    <w:rsid w:val="00602250"/>
    <w:rsid w:val="006030FD"/>
    <w:rsid w:val="00603FF4"/>
    <w:rsid w:val="00604723"/>
    <w:rsid w:val="006066C6"/>
    <w:rsid w:val="00606B15"/>
    <w:rsid w:val="00607E57"/>
    <w:rsid w:val="006125B0"/>
    <w:rsid w:val="00614B8A"/>
    <w:rsid w:val="00615D32"/>
    <w:rsid w:val="00617651"/>
    <w:rsid w:val="006205FF"/>
    <w:rsid w:val="00620D0E"/>
    <w:rsid w:val="00624D3C"/>
    <w:rsid w:val="00631E96"/>
    <w:rsid w:val="00633410"/>
    <w:rsid w:val="00637469"/>
    <w:rsid w:val="006411C9"/>
    <w:rsid w:val="00642464"/>
    <w:rsid w:val="0064457F"/>
    <w:rsid w:val="0064622D"/>
    <w:rsid w:val="00654797"/>
    <w:rsid w:val="00655C97"/>
    <w:rsid w:val="00657937"/>
    <w:rsid w:val="00657EE8"/>
    <w:rsid w:val="00660408"/>
    <w:rsid w:val="00662441"/>
    <w:rsid w:val="00663675"/>
    <w:rsid w:val="00664B5F"/>
    <w:rsid w:val="00665E17"/>
    <w:rsid w:val="006706AF"/>
    <w:rsid w:val="00670A96"/>
    <w:rsid w:val="00672970"/>
    <w:rsid w:val="00674591"/>
    <w:rsid w:val="0067569F"/>
    <w:rsid w:val="00676916"/>
    <w:rsid w:val="0067693E"/>
    <w:rsid w:val="00683662"/>
    <w:rsid w:val="006851C1"/>
    <w:rsid w:val="006861F9"/>
    <w:rsid w:val="00690979"/>
    <w:rsid w:val="00692D84"/>
    <w:rsid w:val="006969AF"/>
    <w:rsid w:val="006A0A22"/>
    <w:rsid w:val="006A218B"/>
    <w:rsid w:val="006A2500"/>
    <w:rsid w:val="006A293E"/>
    <w:rsid w:val="006A37F0"/>
    <w:rsid w:val="006A3CE7"/>
    <w:rsid w:val="006B49BB"/>
    <w:rsid w:val="006B5EEE"/>
    <w:rsid w:val="006B6322"/>
    <w:rsid w:val="006C27A4"/>
    <w:rsid w:val="006C34D2"/>
    <w:rsid w:val="006C3996"/>
    <w:rsid w:val="006C3C06"/>
    <w:rsid w:val="006C4FB1"/>
    <w:rsid w:val="006C5603"/>
    <w:rsid w:val="006C5BE1"/>
    <w:rsid w:val="006C5C83"/>
    <w:rsid w:val="006C78A1"/>
    <w:rsid w:val="006C7C8F"/>
    <w:rsid w:val="006D06E8"/>
    <w:rsid w:val="006D17EE"/>
    <w:rsid w:val="006D2435"/>
    <w:rsid w:val="006D2615"/>
    <w:rsid w:val="006D3ED6"/>
    <w:rsid w:val="006D4627"/>
    <w:rsid w:val="006E2540"/>
    <w:rsid w:val="006E35C4"/>
    <w:rsid w:val="006E6CC6"/>
    <w:rsid w:val="006E7B63"/>
    <w:rsid w:val="006F064E"/>
    <w:rsid w:val="006F0C67"/>
    <w:rsid w:val="006F3704"/>
    <w:rsid w:val="006F6D16"/>
    <w:rsid w:val="007009D2"/>
    <w:rsid w:val="00702D6D"/>
    <w:rsid w:val="00714BB6"/>
    <w:rsid w:val="00716128"/>
    <w:rsid w:val="007167E5"/>
    <w:rsid w:val="00717000"/>
    <w:rsid w:val="00723D4E"/>
    <w:rsid w:val="00723F3E"/>
    <w:rsid w:val="007251BF"/>
    <w:rsid w:val="00725B60"/>
    <w:rsid w:val="00726ECF"/>
    <w:rsid w:val="00732B29"/>
    <w:rsid w:val="00732CB9"/>
    <w:rsid w:val="00734049"/>
    <w:rsid w:val="00737031"/>
    <w:rsid w:val="007454C7"/>
    <w:rsid w:val="00751372"/>
    <w:rsid w:val="0075149E"/>
    <w:rsid w:val="00752525"/>
    <w:rsid w:val="00752689"/>
    <w:rsid w:val="0075464D"/>
    <w:rsid w:val="00755925"/>
    <w:rsid w:val="00755D83"/>
    <w:rsid w:val="0075614A"/>
    <w:rsid w:val="00756ACA"/>
    <w:rsid w:val="007572E5"/>
    <w:rsid w:val="0075796E"/>
    <w:rsid w:val="007579EA"/>
    <w:rsid w:val="00757AE8"/>
    <w:rsid w:val="00757C2B"/>
    <w:rsid w:val="00757E18"/>
    <w:rsid w:val="00760706"/>
    <w:rsid w:val="00760753"/>
    <w:rsid w:val="007618CF"/>
    <w:rsid w:val="007622FF"/>
    <w:rsid w:val="00762C33"/>
    <w:rsid w:val="00764FCD"/>
    <w:rsid w:val="0077070B"/>
    <w:rsid w:val="00771909"/>
    <w:rsid w:val="007804F1"/>
    <w:rsid w:val="0078184D"/>
    <w:rsid w:val="00786BE1"/>
    <w:rsid w:val="007877A6"/>
    <w:rsid w:val="00790326"/>
    <w:rsid w:val="00790565"/>
    <w:rsid w:val="007907D5"/>
    <w:rsid w:val="00791FE0"/>
    <w:rsid w:val="00793012"/>
    <w:rsid w:val="00793F16"/>
    <w:rsid w:val="007949A7"/>
    <w:rsid w:val="00794AE5"/>
    <w:rsid w:val="00794DF4"/>
    <w:rsid w:val="0079670E"/>
    <w:rsid w:val="00796E4A"/>
    <w:rsid w:val="00796FA0"/>
    <w:rsid w:val="007A0A78"/>
    <w:rsid w:val="007A2013"/>
    <w:rsid w:val="007A31E4"/>
    <w:rsid w:val="007A4B16"/>
    <w:rsid w:val="007B2B50"/>
    <w:rsid w:val="007B3B22"/>
    <w:rsid w:val="007B43FE"/>
    <w:rsid w:val="007B7383"/>
    <w:rsid w:val="007B7496"/>
    <w:rsid w:val="007C0762"/>
    <w:rsid w:val="007C1142"/>
    <w:rsid w:val="007C1C13"/>
    <w:rsid w:val="007C2A4B"/>
    <w:rsid w:val="007C36EB"/>
    <w:rsid w:val="007C547B"/>
    <w:rsid w:val="007C5614"/>
    <w:rsid w:val="007C6454"/>
    <w:rsid w:val="007C649A"/>
    <w:rsid w:val="007C7566"/>
    <w:rsid w:val="007C7E07"/>
    <w:rsid w:val="007D47C7"/>
    <w:rsid w:val="007D574F"/>
    <w:rsid w:val="007D6B04"/>
    <w:rsid w:val="007D7B2A"/>
    <w:rsid w:val="007E0864"/>
    <w:rsid w:val="007E4001"/>
    <w:rsid w:val="007F173F"/>
    <w:rsid w:val="007F1CE6"/>
    <w:rsid w:val="007F2C3B"/>
    <w:rsid w:val="00800306"/>
    <w:rsid w:val="00811238"/>
    <w:rsid w:val="008143A1"/>
    <w:rsid w:val="00814D42"/>
    <w:rsid w:val="008154D8"/>
    <w:rsid w:val="00816C18"/>
    <w:rsid w:val="00820D4C"/>
    <w:rsid w:val="0082380B"/>
    <w:rsid w:val="00825864"/>
    <w:rsid w:val="00826E71"/>
    <w:rsid w:val="0083340C"/>
    <w:rsid w:val="00837488"/>
    <w:rsid w:val="0084053A"/>
    <w:rsid w:val="00845416"/>
    <w:rsid w:val="008459E1"/>
    <w:rsid w:val="00851315"/>
    <w:rsid w:val="00860A5D"/>
    <w:rsid w:val="0086166D"/>
    <w:rsid w:val="00861A03"/>
    <w:rsid w:val="00861D45"/>
    <w:rsid w:val="008646AA"/>
    <w:rsid w:val="008700BA"/>
    <w:rsid w:val="00870918"/>
    <w:rsid w:val="00873369"/>
    <w:rsid w:val="008750B3"/>
    <w:rsid w:val="00877C00"/>
    <w:rsid w:val="008801B4"/>
    <w:rsid w:val="0088584C"/>
    <w:rsid w:val="00887590"/>
    <w:rsid w:val="00890626"/>
    <w:rsid w:val="0089081C"/>
    <w:rsid w:val="008920A2"/>
    <w:rsid w:val="00892E38"/>
    <w:rsid w:val="00895A04"/>
    <w:rsid w:val="008A05B7"/>
    <w:rsid w:val="008A11C6"/>
    <w:rsid w:val="008A5E32"/>
    <w:rsid w:val="008A687A"/>
    <w:rsid w:val="008B14AD"/>
    <w:rsid w:val="008B44C8"/>
    <w:rsid w:val="008B55A1"/>
    <w:rsid w:val="008B6A3A"/>
    <w:rsid w:val="008B7972"/>
    <w:rsid w:val="008C05E8"/>
    <w:rsid w:val="008C15D4"/>
    <w:rsid w:val="008C33CA"/>
    <w:rsid w:val="008C6199"/>
    <w:rsid w:val="008C6CBB"/>
    <w:rsid w:val="008D0BF1"/>
    <w:rsid w:val="008D18EB"/>
    <w:rsid w:val="008D2939"/>
    <w:rsid w:val="008D79C4"/>
    <w:rsid w:val="008E3789"/>
    <w:rsid w:val="008E3A18"/>
    <w:rsid w:val="008E4BDE"/>
    <w:rsid w:val="008E5533"/>
    <w:rsid w:val="008E5AD0"/>
    <w:rsid w:val="008F1310"/>
    <w:rsid w:val="008F3E66"/>
    <w:rsid w:val="008F3F58"/>
    <w:rsid w:val="008F4CB7"/>
    <w:rsid w:val="008F517A"/>
    <w:rsid w:val="008F53C9"/>
    <w:rsid w:val="008F5520"/>
    <w:rsid w:val="008F7339"/>
    <w:rsid w:val="008F75D4"/>
    <w:rsid w:val="00900432"/>
    <w:rsid w:val="009005B0"/>
    <w:rsid w:val="00901F79"/>
    <w:rsid w:val="00907ADB"/>
    <w:rsid w:val="00912501"/>
    <w:rsid w:val="00912BA2"/>
    <w:rsid w:val="00921E4C"/>
    <w:rsid w:val="009236B9"/>
    <w:rsid w:val="009240F9"/>
    <w:rsid w:val="00927CD9"/>
    <w:rsid w:val="00927D18"/>
    <w:rsid w:val="00930A7F"/>
    <w:rsid w:val="00935B61"/>
    <w:rsid w:val="00936F2F"/>
    <w:rsid w:val="009429AC"/>
    <w:rsid w:val="00942F71"/>
    <w:rsid w:val="00943102"/>
    <w:rsid w:val="00945E77"/>
    <w:rsid w:val="00950947"/>
    <w:rsid w:val="00953353"/>
    <w:rsid w:val="00953502"/>
    <w:rsid w:val="0095427E"/>
    <w:rsid w:val="0095500D"/>
    <w:rsid w:val="009578C5"/>
    <w:rsid w:val="00957A15"/>
    <w:rsid w:val="00960C0E"/>
    <w:rsid w:val="00963497"/>
    <w:rsid w:val="00967352"/>
    <w:rsid w:val="00967D5E"/>
    <w:rsid w:val="00970107"/>
    <w:rsid w:val="00971B7D"/>
    <w:rsid w:val="00971E48"/>
    <w:rsid w:val="00974B66"/>
    <w:rsid w:val="00975787"/>
    <w:rsid w:val="0098098F"/>
    <w:rsid w:val="0098694F"/>
    <w:rsid w:val="00991B5D"/>
    <w:rsid w:val="00995DB0"/>
    <w:rsid w:val="009A0445"/>
    <w:rsid w:val="009A0B17"/>
    <w:rsid w:val="009A37B1"/>
    <w:rsid w:val="009A44C1"/>
    <w:rsid w:val="009A60A0"/>
    <w:rsid w:val="009B1600"/>
    <w:rsid w:val="009B23BB"/>
    <w:rsid w:val="009B5A89"/>
    <w:rsid w:val="009B5BE0"/>
    <w:rsid w:val="009B7A05"/>
    <w:rsid w:val="009C4CA8"/>
    <w:rsid w:val="009C57D0"/>
    <w:rsid w:val="009C68F2"/>
    <w:rsid w:val="009C76B6"/>
    <w:rsid w:val="009C7997"/>
    <w:rsid w:val="009D0248"/>
    <w:rsid w:val="009D433D"/>
    <w:rsid w:val="009D5217"/>
    <w:rsid w:val="009D60D5"/>
    <w:rsid w:val="009D769D"/>
    <w:rsid w:val="009E0053"/>
    <w:rsid w:val="009E076D"/>
    <w:rsid w:val="009E1FF6"/>
    <w:rsid w:val="009E2846"/>
    <w:rsid w:val="009E3BE0"/>
    <w:rsid w:val="009E45F4"/>
    <w:rsid w:val="009F2825"/>
    <w:rsid w:val="009F315B"/>
    <w:rsid w:val="009F54CB"/>
    <w:rsid w:val="00A01396"/>
    <w:rsid w:val="00A02992"/>
    <w:rsid w:val="00A051CA"/>
    <w:rsid w:val="00A07188"/>
    <w:rsid w:val="00A0760A"/>
    <w:rsid w:val="00A07976"/>
    <w:rsid w:val="00A131BF"/>
    <w:rsid w:val="00A14C52"/>
    <w:rsid w:val="00A15CB7"/>
    <w:rsid w:val="00A17358"/>
    <w:rsid w:val="00A17DE4"/>
    <w:rsid w:val="00A211B2"/>
    <w:rsid w:val="00A21557"/>
    <w:rsid w:val="00A21E2E"/>
    <w:rsid w:val="00A22601"/>
    <w:rsid w:val="00A227B0"/>
    <w:rsid w:val="00A230BB"/>
    <w:rsid w:val="00A248D0"/>
    <w:rsid w:val="00A30E66"/>
    <w:rsid w:val="00A33864"/>
    <w:rsid w:val="00A37602"/>
    <w:rsid w:val="00A4098C"/>
    <w:rsid w:val="00A4474C"/>
    <w:rsid w:val="00A47437"/>
    <w:rsid w:val="00A516D5"/>
    <w:rsid w:val="00A52CD2"/>
    <w:rsid w:val="00A52D0B"/>
    <w:rsid w:val="00A55CB0"/>
    <w:rsid w:val="00A55DC3"/>
    <w:rsid w:val="00A5634B"/>
    <w:rsid w:val="00A617C9"/>
    <w:rsid w:val="00A61AFD"/>
    <w:rsid w:val="00A67E2A"/>
    <w:rsid w:val="00A70ACF"/>
    <w:rsid w:val="00A72B0A"/>
    <w:rsid w:val="00A730AF"/>
    <w:rsid w:val="00A7423B"/>
    <w:rsid w:val="00A75EDF"/>
    <w:rsid w:val="00A76BF0"/>
    <w:rsid w:val="00A77121"/>
    <w:rsid w:val="00A77AEB"/>
    <w:rsid w:val="00A813DE"/>
    <w:rsid w:val="00A90BA7"/>
    <w:rsid w:val="00A9135F"/>
    <w:rsid w:val="00A91B19"/>
    <w:rsid w:val="00A92E6D"/>
    <w:rsid w:val="00A93B6F"/>
    <w:rsid w:val="00A93D59"/>
    <w:rsid w:val="00A9430D"/>
    <w:rsid w:val="00A94491"/>
    <w:rsid w:val="00A94D51"/>
    <w:rsid w:val="00AA105A"/>
    <w:rsid w:val="00AA1198"/>
    <w:rsid w:val="00AA1A7E"/>
    <w:rsid w:val="00AA240A"/>
    <w:rsid w:val="00AA253E"/>
    <w:rsid w:val="00AA34F0"/>
    <w:rsid w:val="00AA4083"/>
    <w:rsid w:val="00AA4BE1"/>
    <w:rsid w:val="00AA55DD"/>
    <w:rsid w:val="00AB1C80"/>
    <w:rsid w:val="00AB1F12"/>
    <w:rsid w:val="00AB2943"/>
    <w:rsid w:val="00AB3889"/>
    <w:rsid w:val="00AB3DA8"/>
    <w:rsid w:val="00AB5C8F"/>
    <w:rsid w:val="00AB6721"/>
    <w:rsid w:val="00AB7899"/>
    <w:rsid w:val="00AC3064"/>
    <w:rsid w:val="00AC3C71"/>
    <w:rsid w:val="00AC489D"/>
    <w:rsid w:val="00AC5294"/>
    <w:rsid w:val="00AC5F56"/>
    <w:rsid w:val="00AC6321"/>
    <w:rsid w:val="00AC7D85"/>
    <w:rsid w:val="00AD1D81"/>
    <w:rsid w:val="00AD1F84"/>
    <w:rsid w:val="00AD38F7"/>
    <w:rsid w:val="00AD5FBA"/>
    <w:rsid w:val="00AD6CB9"/>
    <w:rsid w:val="00AD7498"/>
    <w:rsid w:val="00AD75B4"/>
    <w:rsid w:val="00AE0EF3"/>
    <w:rsid w:val="00AE0F9D"/>
    <w:rsid w:val="00AE1DBF"/>
    <w:rsid w:val="00AE2388"/>
    <w:rsid w:val="00AE31EF"/>
    <w:rsid w:val="00AF21B7"/>
    <w:rsid w:val="00AF67ED"/>
    <w:rsid w:val="00AF68B3"/>
    <w:rsid w:val="00B00573"/>
    <w:rsid w:val="00B02444"/>
    <w:rsid w:val="00B039D2"/>
    <w:rsid w:val="00B059FC"/>
    <w:rsid w:val="00B05E0D"/>
    <w:rsid w:val="00B10D35"/>
    <w:rsid w:val="00B128B2"/>
    <w:rsid w:val="00B13050"/>
    <w:rsid w:val="00B15DE7"/>
    <w:rsid w:val="00B16A8E"/>
    <w:rsid w:val="00B16E6C"/>
    <w:rsid w:val="00B17E07"/>
    <w:rsid w:val="00B2103A"/>
    <w:rsid w:val="00B21342"/>
    <w:rsid w:val="00B2775A"/>
    <w:rsid w:val="00B30408"/>
    <w:rsid w:val="00B357CA"/>
    <w:rsid w:val="00B420DF"/>
    <w:rsid w:val="00B4506D"/>
    <w:rsid w:val="00B45BBD"/>
    <w:rsid w:val="00B502FF"/>
    <w:rsid w:val="00B51C49"/>
    <w:rsid w:val="00B5543D"/>
    <w:rsid w:val="00B56DD1"/>
    <w:rsid w:val="00B623BE"/>
    <w:rsid w:val="00B6501A"/>
    <w:rsid w:val="00B660D4"/>
    <w:rsid w:val="00B66465"/>
    <w:rsid w:val="00B6722E"/>
    <w:rsid w:val="00B67D53"/>
    <w:rsid w:val="00B7150C"/>
    <w:rsid w:val="00B7329B"/>
    <w:rsid w:val="00B73383"/>
    <w:rsid w:val="00B74741"/>
    <w:rsid w:val="00B80125"/>
    <w:rsid w:val="00B821DE"/>
    <w:rsid w:val="00B82CFD"/>
    <w:rsid w:val="00B845FA"/>
    <w:rsid w:val="00B92FF9"/>
    <w:rsid w:val="00B93B72"/>
    <w:rsid w:val="00B97A91"/>
    <w:rsid w:val="00BA1C23"/>
    <w:rsid w:val="00BA677C"/>
    <w:rsid w:val="00BA7120"/>
    <w:rsid w:val="00BB04DB"/>
    <w:rsid w:val="00BB320C"/>
    <w:rsid w:val="00BB3E70"/>
    <w:rsid w:val="00BB608B"/>
    <w:rsid w:val="00BB6180"/>
    <w:rsid w:val="00BB79BA"/>
    <w:rsid w:val="00BC06F5"/>
    <w:rsid w:val="00BC1753"/>
    <w:rsid w:val="00BC2755"/>
    <w:rsid w:val="00BC2910"/>
    <w:rsid w:val="00BC3496"/>
    <w:rsid w:val="00BC5D08"/>
    <w:rsid w:val="00BD0F83"/>
    <w:rsid w:val="00BD166E"/>
    <w:rsid w:val="00BD443B"/>
    <w:rsid w:val="00BE036F"/>
    <w:rsid w:val="00BE3362"/>
    <w:rsid w:val="00BE586F"/>
    <w:rsid w:val="00BE71D2"/>
    <w:rsid w:val="00BE7547"/>
    <w:rsid w:val="00BF1FD0"/>
    <w:rsid w:val="00BF32A7"/>
    <w:rsid w:val="00BF4294"/>
    <w:rsid w:val="00BF6F4C"/>
    <w:rsid w:val="00BF79B5"/>
    <w:rsid w:val="00BF7F6B"/>
    <w:rsid w:val="00C12480"/>
    <w:rsid w:val="00C12FC2"/>
    <w:rsid w:val="00C139B0"/>
    <w:rsid w:val="00C14F5F"/>
    <w:rsid w:val="00C16E89"/>
    <w:rsid w:val="00C1718C"/>
    <w:rsid w:val="00C209DD"/>
    <w:rsid w:val="00C210B4"/>
    <w:rsid w:val="00C246F1"/>
    <w:rsid w:val="00C307C3"/>
    <w:rsid w:val="00C32159"/>
    <w:rsid w:val="00C33C42"/>
    <w:rsid w:val="00C34480"/>
    <w:rsid w:val="00C364CF"/>
    <w:rsid w:val="00C416B6"/>
    <w:rsid w:val="00C41ACA"/>
    <w:rsid w:val="00C4371E"/>
    <w:rsid w:val="00C45A24"/>
    <w:rsid w:val="00C466E1"/>
    <w:rsid w:val="00C50818"/>
    <w:rsid w:val="00C50900"/>
    <w:rsid w:val="00C52234"/>
    <w:rsid w:val="00C530CF"/>
    <w:rsid w:val="00C563EB"/>
    <w:rsid w:val="00C627D4"/>
    <w:rsid w:val="00C6296E"/>
    <w:rsid w:val="00C6381F"/>
    <w:rsid w:val="00C6554A"/>
    <w:rsid w:val="00C745F5"/>
    <w:rsid w:val="00C75964"/>
    <w:rsid w:val="00C75F32"/>
    <w:rsid w:val="00C76133"/>
    <w:rsid w:val="00C767A0"/>
    <w:rsid w:val="00C82BC6"/>
    <w:rsid w:val="00C83286"/>
    <w:rsid w:val="00C84009"/>
    <w:rsid w:val="00C90D2D"/>
    <w:rsid w:val="00C92416"/>
    <w:rsid w:val="00C92CFE"/>
    <w:rsid w:val="00C92EE3"/>
    <w:rsid w:val="00C97C8F"/>
    <w:rsid w:val="00CA3ACC"/>
    <w:rsid w:val="00CA4099"/>
    <w:rsid w:val="00CA427E"/>
    <w:rsid w:val="00CA4283"/>
    <w:rsid w:val="00CA567E"/>
    <w:rsid w:val="00CA58D3"/>
    <w:rsid w:val="00CB4573"/>
    <w:rsid w:val="00CC26A9"/>
    <w:rsid w:val="00CC406E"/>
    <w:rsid w:val="00CC7D44"/>
    <w:rsid w:val="00CD04DC"/>
    <w:rsid w:val="00CD1DAA"/>
    <w:rsid w:val="00CD2B88"/>
    <w:rsid w:val="00CD32E3"/>
    <w:rsid w:val="00CD33C1"/>
    <w:rsid w:val="00CD3BDE"/>
    <w:rsid w:val="00CD4FAF"/>
    <w:rsid w:val="00CD5C81"/>
    <w:rsid w:val="00CD7BC7"/>
    <w:rsid w:val="00CE074D"/>
    <w:rsid w:val="00CE101B"/>
    <w:rsid w:val="00CE57A9"/>
    <w:rsid w:val="00CE5C81"/>
    <w:rsid w:val="00CF07C6"/>
    <w:rsid w:val="00CF16DE"/>
    <w:rsid w:val="00CF67AE"/>
    <w:rsid w:val="00D018B1"/>
    <w:rsid w:val="00D01EDF"/>
    <w:rsid w:val="00D02D71"/>
    <w:rsid w:val="00D03080"/>
    <w:rsid w:val="00D0314C"/>
    <w:rsid w:val="00D03A9D"/>
    <w:rsid w:val="00D06F12"/>
    <w:rsid w:val="00D07054"/>
    <w:rsid w:val="00D111F4"/>
    <w:rsid w:val="00D12B9B"/>
    <w:rsid w:val="00D137D3"/>
    <w:rsid w:val="00D162D0"/>
    <w:rsid w:val="00D1639A"/>
    <w:rsid w:val="00D23A9A"/>
    <w:rsid w:val="00D26416"/>
    <w:rsid w:val="00D27BEA"/>
    <w:rsid w:val="00D30B5F"/>
    <w:rsid w:val="00D30DB0"/>
    <w:rsid w:val="00D3156A"/>
    <w:rsid w:val="00D32469"/>
    <w:rsid w:val="00D3264B"/>
    <w:rsid w:val="00D352DA"/>
    <w:rsid w:val="00D373D4"/>
    <w:rsid w:val="00D43B3B"/>
    <w:rsid w:val="00D463F8"/>
    <w:rsid w:val="00D4681A"/>
    <w:rsid w:val="00D46C21"/>
    <w:rsid w:val="00D504D4"/>
    <w:rsid w:val="00D50E39"/>
    <w:rsid w:val="00D56E48"/>
    <w:rsid w:val="00D61EAC"/>
    <w:rsid w:val="00D6292D"/>
    <w:rsid w:val="00D63076"/>
    <w:rsid w:val="00D64093"/>
    <w:rsid w:val="00D73134"/>
    <w:rsid w:val="00D73937"/>
    <w:rsid w:val="00D73BD2"/>
    <w:rsid w:val="00D7432B"/>
    <w:rsid w:val="00D765D2"/>
    <w:rsid w:val="00D767B2"/>
    <w:rsid w:val="00D767E6"/>
    <w:rsid w:val="00D80C9D"/>
    <w:rsid w:val="00D8106B"/>
    <w:rsid w:val="00D81183"/>
    <w:rsid w:val="00D81C7D"/>
    <w:rsid w:val="00D84307"/>
    <w:rsid w:val="00D84426"/>
    <w:rsid w:val="00D85C4F"/>
    <w:rsid w:val="00D91B88"/>
    <w:rsid w:val="00D91CDF"/>
    <w:rsid w:val="00D928FF"/>
    <w:rsid w:val="00D95B9E"/>
    <w:rsid w:val="00DA1155"/>
    <w:rsid w:val="00DA486D"/>
    <w:rsid w:val="00DB057C"/>
    <w:rsid w:val="00DB2C54"/>
    <w:rsid w:val="00DB6C2D"/>
    <w:rsid w:val="00DB6DBA"/>
    <w:rsid w:val="00DB7192"/>
    <w:rsid w:val="00DB7B9C"/>
    <w:rsid w:val="00DC0CDB"/>
    <w:rsid w:val="00DC1387"/>
    <w:rsid w:val="00DC55A3"/>
    <w:rsid w:val="00DD13E5"/>
    <w:rsid w:val="00DD3058"/>
    <w:rsid w:val="00DD56C7"/>
    <w:rsid w:val="00DE3AEB"/>
    <w:rsid w:val="00DE3CB2"/>
    <w:rsid w:val="00DE54D2"/>
    <w:rsid w:val="00DE60BE"/>
    <w:rsid w:val="00DE72E6"/>
    <w:rsid w:val="00DF067C"/>
    <w:rsid w:val="00DF08A8"/>
    <w:rsid w:val="00DF08AA"/>
    <w:rsid w:val="00E00989"/>
    <w:rsid w:val="00E01118"/>
    <w:rsid w:val="00E011E6"/>
    <w:rsid w:val="00E02D60"/>
    <w:rsid w:val="00E07BCF"/>
    <w:rsid w:val="00E11207"/>
    <w:rsid w:val="00E113A3"/>
    <w:rsid w:val="00E1267E"/>
    <w:rsid w:val="00E130C7"/>
    <w:rsid w:val="00E14716"/>
    <w:rsid w:val="00E162E5"/>
    <w:rsid w:val="00E26228"/>
    <w:rsid w:val="00E31239"/>
    <w:rsid w:val="00E31F01"/>
    <w:rsid w:val="00E3551A"/>
    <w:rsid w:val="00E47164"/>
    <w:rsid w:val="00E536E3"/>
    <w:rsid w:val="00E53A80"/>
    <w:rsid w:val="00E5407C"/>
    <w:rsid w:val="00E54215"/>
    <w:rsid w:val="00E54282"/>
    <w:rsid w:val="00E55CC3"/>
    <w:rsid w:val="00E57983"/>
    <w:rsid w:val="00E57B44"/>
    <w:rsid w:val="00E60EC3"/>
    <w:rsid w:val="00E62345"/>
    <w:rsid w:val="00E6333B"/>
    <w:rsid w:val="00E648BC"/>
    <w:rsid w:val="00E64990"/>
    <w:rsid w:val="00E665F6"/>
    <w:rsid w:val="00E72758"/>
    <w:rsid w:val="00E72B2A"/>
    <w:rsid w:val="00E72BBA"/>
    <w:rsid w:val="00E90189"/>
    <w:rsid w:val="00E9055F"/>
    <w:rsid w:val="00E910F0"/>
    <w:rsid w:val="00E928EA"/>
    <w:rsid w:val="00E94513"/>
    <w:rsid w:val="00E94E6E"/>
    <w:rsid w:val="00E95F1E"/>
    <w:rsid w:val="00E961CE"/>
    <w:rsid w:val="00E97743"/>
    <w:rsid w:val="00EA22C2"/>
    <w:rsid w:val="00EA50F7"/>
    <w:rsid w:val="00EA7E0A"/>
    <w:rsid w:val="00EB01BB"/>
    <w:rsid w:val="00EB425C"/>
    <w:rsid w:val="00EB5252"/>
    <w:rsid w:val="00EB675F"/>
    <w:rsid w:val="00EB700D"/>
    <w:rsid w:val="00EB71BE"/>
    <w:rsid w:val="00EB7D0D"/>
    <w:rsid w:val="00EC16D9"/>
    <w:rsid w:val="00EC2674"/>
    <w:rsid w:val="00EC3B66"/>
    <w:rsid w:val="00EC3F28"/>
    <w:rsid w:val="00EC6ABD"/>
    <w:rsid w:val="00ED205E"/>
    <w:rsid w:val="00ED315F"/>
    <w:rsid w:val="00ED423F"/>
    <w:rsid w:val="00ED77AF"/>
    <w:rsid w:val="00ED7C44"/>
    <w:rsid w:val="00EE156A"/>
    <w:rsid w:val="00EE1D78"/>
    <w:rsid w:val="00EE50D7"/>
    <w:rsid w:val="00EE6722"/>
    <w:rsid w:val="00EE71FD"/>
    <w:rsid w:val="00EE74C9"/>
    <w:rsid w:val="00EF0AA3"/>
    <w:rsid w:val="00EF0EFA"/>
    <w:rsid w:val="00EF1941"/>
    <w:rsid w:val="00EF4878"/>
    <w:rsid w:val="00EF545D"/>
    <w:rsid w:val="00EF6379"/>
    <w:rsid w:val="00EF7FEE"/>
    <w:rsid w:val="00F008FE"/>
    <w:rsid w:val="00F02F55"/>
    <w:rsid w:val="00F044AA"/>
    <w:rsid w:val="00F0612A"/>
    <w:rsid w:val="00F063FE"/>
    <w:rsid w:val="00F076BD"/>
    <w:rsid w:val="00F13D63"/>
    <w:rsid w:val="00F15233"/>
    <w:rsid w:val="00F15ACF"/>
    <w:rsid w:val="00F2245F"/>
    <w:rsid w:val="00F229A7"/>
    <w:rsid w:val="00F22C2D"/>
    <w:rsid w:val="00F2412D"/>
    <w:rsid w:val="00F27271"/>
    <w:rsid w:val="00F27418"/>
    <w:rsid w:val="00F31AE2"/>
    <w:rsid w:val="00F3501E"/>
    <w:rsid w:val="00F37241"/>
    <w:rsid w:val="00F37DCA"/>
    <w:rsid w:val="00F37E8E"/>
    <w:rsid w:val="00F40EBD"/>
    <w:rsid w:val="00F429F5"/>
    <w:rsid w:val="00F4356C"/>
    <w:rsid w:val="00F440E7"/>
    <w:rsid w:val="00F447B9"/>
    <w:rsid w:val="00F46186"/>
    <w:rsid w:val="00F47A3C"/>
    <w:rsid w:val="00F50166"/>
    <w:rsid w:val="00F50C5A"/>
    <w:rsid w:val="00F51D05"/>
    <w:rsid w:val="00F53AB9"/>
    <w:rsid w:val="00F53E5C"/>
    <w:rsid w:val="00F542E5"/>
    <w:rsid w:val="00F55514"/>
    <w:rsid w:val="00F577D9"/>
    <w:rsid w:val="00F607C5"/>
    <w:rsid w:val="00F61954"/>
    <w:rsid w:val="00F63E55"/>
    <w:rsid w:val="00F65FC0"/>
    <w:rsid w:val="00F6773F"/>
    <w:rsid w:val="00F7166A"/>
    <w:rsid w:val="00F71CFA"/>
    <w:rsid w:val="00F71D3A"/>
    <w:rsid w:val="00F74A9F"/>
    <w:rsid w:val="00F74BDC"/>
    <w:rsid w:val="00F80A57"/>
    <w:rsid w:val="00F825CF"/>
    <w:rsid w:val="00F84E3A"/>
    <w:rsid w:val="00F90EBD"/>
    <w:rsid w:val="00F91290"/>
    <w:rsid w:val="00F9494F"/>
    <w:rsid w:val="00F95D28"/>
    <w:rsid w:val="00F969C5"/>
    <w:rsid w:val="00F96CE1"/>
    <w:rsid w:val="00FA0249"/>
    <w:rsid w:val="00FA0D52"/>
    <w:rsid w:val="00FA3B77"/>
    <w:rsid w:val="00FA54E7"/>
    <w:rsid w:val="00FA5928"/>
    <w:rsid w:val="00FA7573"/>
    <w:rsid w:val="00FB4F46"/>
    <w:rsid w:val="00FB522C"/>
    <w:rsid w:val="00FB5859"/>
    <w:rsid w:val="00FB5AB7"/>
    <w:rsid w:val="00FB5BD3"/>
    <w:rsid w:val="00FB625C"/>
    <w:rsid w:val="00FB6F86"/>
    <w:rsid w:val="00FC08B9"/>
    <w:rsid w:val="00FC2FB5"/>
    <w:rsid w:val="00FC4FB5"/>
    <w:rsid w:val="00FC740B"/>
    <w:rsid w:val="00FC783B"/>
    <w:rsid w:val="00FC78E2"/>
    <w:rsid w:val="00FD14C0"/>
    <w:rsid w:val="00FD3605"/>
    <w:rsid w:val="00FD645D"/>
    <w:rsid w:val="00FE1826"/>
    <w:rsid w:val="00FE223E"/>
    <w:rsid w:val="00FE2618"/>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06E21"/>
  <w15:chartTrackingRefBased/>
  <w15:docId w15:val="{3198E9B0-D327-46A7-8BA9-ECD635B0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 w:type="paragraph" w:customStyle="1" w:styleId="pageBlanc">
    <w:name w:val="pageBlanc"/>
    <w:link w:val="pageBlancCar"/>
    <w:autoRedefine/>
    <w:qFormat/>
    <w:rsid w:val="003E137E"/>
    <w:rPr>
      <w:caps/>
      <w:sz w:val="24"/>
    </w:rPr>
  </w:style>
  <w:style w:type="paragraph" w:styleId="TM4">
    <w:name w:val="toc 4"/>
    <w:basedOn w:val="Normal"/>
    <w:next w:val="Normal"/>
    <w:autoRedefine/>
    <w:uiPriority w:val="39"/>
    <w:unhideWhenUsed/>
    <w:rsid w:val="008F4CB7"/>
    <w:pPr>
      <w:spacing w:after="100"/>
      <w:ind w:left="720"/>
    </w:pPr>
  </w:style>
  <w:style w:type="character" w:customStyle="1" w:styleId="pageBlancCar">
    <w:name w:val="pageBlanc Car"/>
    <w:basedOn w:val="PieddepageCar"/>
    <w:link w:val="pageBlanc"/>
    <w:rsid w:val="003E137E"/>
    <w:rPr>
      <w:caps/>
      <w:sz w:val="24"/>
    </w:rPr>
  </w:style>
  <w:style w:type="paragraph" w:styleId="Sansinterligne">
    <w:name w:val="No Spacing"/>
    <w:link w:val="SansinterligneCar"/>
    <w:uiPriority w:val="1"/>
    <w:qFormat/>
    <w:rsid w:val="003E137E"/>
    <w:pPr>
      <w:spacing w:before="0" w:after="0" w:line="240" w:lineRule="auto"/>
    </w:pPr>
    <w:rPr>
      <w:rFonts w:eastAsiaTheme="minorEastAsia"/>
      <w:color w:val="auto"/>
      <w:lang w:eastAsia="fr-FR"/>
    </w:rPr>
  </w:style>
  <w:style w:type="character" w:customStyle="1" w:styleId="SansinterligneCar">
    <w:name w:val="Sans interligne Car"/>
    <w:basedOn w:val="Policepardfaut"/>
    <w:link w:val="Sansinterligne"/>
    <w:uiPriority w:val="1"/>
    <w:rsid w:val="003E137E"/>
    <w:rPr>
      <w:rFonts w:eastAsiaTheme="minorEastAsia"/>
      <w:color w:val="auto"/>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i-msdn.sec.s-msft.com/dynimg/IC407784.png" TargetMode="External"/><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image" Target="media/image55.png"/><Relationship Id="rId76" Type="http://schemas.openxmlformats.org/officeDocument/2006/relationships/image" Target="media/image63.jp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www.agivetta.com/images/cspo-1.png" TargetMode="External"/><Relationship Id="rId74" Type="http://schemas.openxmlformats.org/officeDocument/2006/relationships/image" Target="media/image61.jpeg"/><Relationship Id="rId79" Type="http://schemas.openxmlformats.org/officeDocument/2006/relationships/image" Target="media/image66.jp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jp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www.viseo.com/sites/default/files/historique_du_groupe_fr_0.jp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0.jpeg"/><Relationship Id="rId78" Type="http://schemas.openxmlformats.org/officeDocument/2006/relationships/image" Target="media/image65.jpg"/><Relationship Id="rId81" Type="http://schemas.openxmlformats.org/officeDocument/2006/relationships/image" Target="media/image68.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dareboost.com/fr/report/599b669a0cf2b5a29fc4adf9" TargetMode="External"/><Relationship Id="rId13" Type="http://schemas.openxmlformats.org/officeDocument/2006/relationships/hyperlink" Target="http://www.arolla.fr/blog/2015/09/pourquoi-tester/" TargetMode="External"/><Relationship Id="rId18" Type="http://schemas.openxmlformats.org/officeDocument/2006/relationships/hyperlink" Target="https://www.codingame.com/work/fr/solutions/tests-de-programmation" TargetMode="External"/><Relationship Id="rId26" Type="http://schemas.openxmlformats.org/officeDocument/2006/relationships/hyperlink" Target="https://www.mountaingoatsoftware.com/agile/scrum/roles/product-owner" TargetMode="External"/><Relationship Id="rId3" Type="http://schemas.openxmlformats.org/officeDocument/2006/relationships/hyperlink" Target="https://www.gymglish.com/fr/" TargetMode="External"/><Relationship Id="rId21" Type="http://schemas.openxmlformats.org/officeDocument/2006/relationships/hyperlink" Target="http://exclusiverh.com/articles/test-recrutement/par-le-jeu-codingame-federe-260-000-developpeurs.htm" TargetMode="External"/><Relationship Id="rId7" Type="http://schemas.openxmlformats.org/officeDocument/2006/relationships/hyperlink" Target="https://www.dareboost.com/fr/service/test-performance-site-web" TargetMode="External"/><Relationship Id="rId12" Type="http://schemas.openxmlformats.org/officeDocument/2006/relationships/hyperlink" Target="https://developer.mozilla.org/fr/docs/Web/JavaScript/Reference/Fonctions/Fonctions_fl%C3%A9ch%C3%A9es" TargetMode="External"/><Relationship Id="rId17" Type="http://schemas.openxmlformats.org/officeDocument/2006/relationships/hyperlink" Target="https://www.codingame.com/start" TargetMode="External"/><Relationship Id="rId25" Type="http://schemas.openxmlformats.org/officeDocument/2006/relationships/hyperlink" Target="http://www.agivetta.com/cspo-certified-scrum-product-owner-training.php" TargetMode="External"/><Relationship Id="rId2" Type="http://schemas.openxmlformats.org/officeDocument/2006/relationships/hyperlink" Target="http://www.surgeonsim.com/surgeon-simulator-er/" TargetMode="External"/><Relationship Id="rId16" Type="http://schemas.openxmlformats.org/officeDocument/2006/relationships/hyperlink" Target="https://fr.wikipedia.org/wiki/Extreme_programming" TargetMode="External"/><Relationship Id="rId20" Type="http://schemas.openxmlformats.org/officeDocument/2006/relationships/hyperlink" Target="http://cned.fr/le-cned/institution/missions-cned/" TargetMode="External"/><Relationship Id="rId29" Type="http://schemas.openxmlformats.org/officeDocument/2006/relationships/hyperlink" Target="http://www.certivea.fr/offres/certification-nf-hqe-batiments-tertiaires-neuf-ou-renovation"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s://developers.google.com/speed/pagespeed/insights/" TargetMode="External"/><Relationship Id="rId11" Type="http://schemas.openxmlformats.org/officeDocument/2006/relationships/hyperlink" Target="https://msdn.microsoft.com/en-us/library/ff709839.aspx" TargetMode="External"/><Relationship Id="rId24" Type="http://schemas.openxmlformats.org/officeDocument/2006/relationships/hyperlink" Target="http://www.agiliste.fr/introduction-methodes-agiles/" TargetMode="External"/><Relationship Id="rId5" Type="http://schemas.openxmlformats.org/officeDocument/2006/relationships/hyperlink" Target="http://www.serious-game.fr/marche-serious-games-continue-bonne-croissance-2017/" TargetMode="External"/><Relationship Id="rId15" Type="http://schemas.openxmlformats.org/officeDocument/2006/relationships/hyperlink" Target="http://simcap.github.io/coffeemachine/" TargetMode="External"/><Relationship Id="rId23" Type="http://schemas.openxmlformats.org/officeDocument/2006/relationships/hyperlink" Target="https://umangsoftware.wordpress.com/2014/06/17/agile-vs-waterfall-software-development-methodologies/" TargetMode="External"/><Relationship Id="rId28" Type="http://schemas.openxmlformats.org/officeDocument/2006/relationships/hyperlink" Target="http://www.agilaction.com/quel-est-le-role-du-scrum-master/" TargetMode="External"/><Relationship Id="rId10" Type="http://schemas.openxmlformats.org/officeDocument/2006/relationships/hyperlink" Target="http://www.crockford.com/javascript/jsmin.html" TargetMode="External"/><Relationship Id="rId19" Type="http://schemas.openxmlformats.org/officeDocument/2006/relationships/hyperlink" Target="http://www.realite-virtuelle.com/armee-britannique-experience-vr-0708" TargetMode="External"/><Relationship Id="rId4" Type="http://schemas.openxmlformats.org/officeDocument/2006/relationships/hyperlink" Target="https://www.seriousfactory.com/blog/seriousfactory-participe-atelier-gamification-tourisme-31-janvier/" TargetMode="External"/><Relationship Id="rId9" Type="http://schemas.openxmlformats.org/officeDocument/2006/relationships/hyperlink" Target="https://www.dareboost.com/fr/report/599b700e0cf2b5a29fc4b46a" TargetMode="External"/><Relationship Id="rId14" Type="http://schemas.openxmlformats.org/officeDocument/2006/relationships/hyperlink" Target="https://fr.wikipedia.org/wiki/Test_driven_development" TargetMode="External"/><Relationship Id="rId22" Type="http://schemas.openxmlformats.org/officeDocument/2006/relationships/hyperlink" Target="https://umangsoftware.wordpress.com/2014/06/17/agile-vs-waterfall-software-development-methodologies/" TargetMode="External"/><Relationship Id="rId27" Type="http://schemas.openxmlformats.org/officeDocument/2006/relationships/hyperlink" Target="https://www.unow.fr/blog/gestion-de-projet-agilite/product-backlog-scrum" TargetMode="External"/><Relationship Id="rId30" Type="http://schemas.openxmlformats.org/officeDocument/2006/relationships/hyperlink" Target="http://annuaire.action-sociale.org/etablissements/adultes-handicapes/etablissement-et-service-d-aide-par-le-travail--e-s-a-t---246.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EC80A196-059D-43D0-B1EE-A1F23C2BE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128</TotalTime>
  <Pages>80</Pages>
  <Words>15593</Words>
  <Characters>85766</Characters>
  <Application>Microsoft Office Word</Application>
  <DocSecurity>0</DocSecurity>
  <Lines>714</Lines>
  <Paragraphs>202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45</cp:revision>
  <cp:lastPrinted>2017-08-21T20:00:00Z</cp:lastPrinted>
  <dcterms:created xsi:type="dcterms:W3CDTF">2017-08-21T23:33:00Z</dcterms:created>
  <dcterms:modified xsi:type="dcterms:W3CDTF">2017-08-22T01:41:00Z</dcterms:modified>
</cp:coreProperties>
</file>