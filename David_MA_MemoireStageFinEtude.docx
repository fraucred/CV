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8000"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9024"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69" w:type="dxa"/>
        <w:tblInd w:w="-132" w:type="dxa"/>
        <w:tblCellMar>
          <w:left w:w="70" w:type="dxa"/>
          <w:right w:w="70" w:type="dxa"/>
        </w:tblCellMar>
        <w:tblLook w:val="0000" w:firstRow="0" w:lastRow="0" w:firstColumn="0" w:lastColumn="0" w:noHBand="0" w:noVBand="0"/>
      </w:tblPr>
      <w:tblGrid>
        <w:gridCol w:w="3223"/>
        <w:gridCol w:w="3223"/>
        <w:gridCol w:w="3223"/>
      </w:tblGrid>
      <w:tr w:rsidR="00751372" w:rsidRPr="00B7329B" w:rsidTr="00751372">
        <w:trPr>
          <w:trHeight w:val="1538"/>
        </w:trPr>
        <w:tc>
          <w:tcPr>
            <w:tcW w:w="3223"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23"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23"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B7329B" w:rsidTr="00751372">
        <w:trPr>
          <w:trHeight w:val="1538"/>
        </w:trPr>
        <w:tc>
          <w:tcPr>
            <w:tcW w:w="3223" w:type="dxa"/>
          </w:tcPr>
          <w:p w:rsidR="00B7329B" w:rsidRPr="00B7329B" w:rsidRDefault="00B7329B" w:rsidP="00751372">
            <w:pPr>
              <w:pStyle w:val="Coordonnes"/>
              <w:tabs>
                <w:tab w:val="left" w:pos="4077"/>
                <w:tab w:val="right" w:pos="9072"/>
              </w:tabs>
              <w:ind w:left="127"/>
              <w:jc w:val="both"/>
              <w:rPr>
                <w:sz w:val="28"/>
                <w:lang w:bidi="fr-FR"/>
              </w:rPr>
            </w:pPr>
          </w:p>
        </w:tc>
        <w:tc>
          <w:tcPr>
            <w:tcW w:w="3223" w:type="dxa"/>
          </w:tcPr>
          <w:p w:rsidR="00B7329B" w:rsidRPr="00B7329B" w:rsidRDefault="00B7329B" w:rsidP="00751372">
            <w:pPr>
              <w:pStyle w:val="Coordonnes"/>
              <w:ind w:left="127"/>
              <w:jc w:val="both"/>
              <w:rPr>
                <w:sz w:val="28"/>
                <w:lang w:bidi="fr-FR"/>
              </w:rPr>
            </w:pPr>
          </w:p>
        </w:tc>
        <w:tc>
          <w:tcPr>
            <w:tcW w:w="3223" w:type="dxa"/>
          </w:tcPr>
          <w:p w:rsidR="00B7329B" w:rsidRPr="00B7329B" w:rsidRDefault="00B7329B" w:rsidP="00751372">
            <w:pPr>
              <w:pStyle w:val="Coordonnes"/>
              <w:ind w:left="127"/>
              <w:jc w:val="left"/>
              <w:rPr>
                <w:sz w:val="28"/>
                <w:lang w:bidi="fr-FR"/>
              </w:rPr>
            </w:pPr>
          </w:p>
        </w:tc>
      </w:tr>
    </w:tbl>
    <w:p w:rsidR="001E09FE" w:rsidRPr="00751372" w:rsidRDefault="001E09FE">
      <w:pPr>
        <w:jc w:val="left"/>
        <w:rPr>
          <w:lang w:val="en-GB"/>
        </w:rPr>
      </w:pPr>
      <w:r w:rsidRPr="00751372">
        <w:rPr>
          <w:lang w:val="en-GB"/>
        </w:rPr>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AF68B3"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090038" w:history="1">
            <w:r w:rsidR="00AF68B3" w:rsidRPr="00EB7FB3">
              <w:rPr>
                <w:rStyle w:val="Lienhypertexte"/>
                <w:noProof/>
              </w:rPr>
              <w:t>Remerciements</w:t>
            </w:r>
            <w:r w:rsidR="00AF68B3">
              <w:rPr>
                <w:noProof/>
                <w:webHidden/>
              </w:rPr>
              <w:tab/>
            </w:r>
            <w:r w:rsidR="00AF68B3">
              <w:rPr>
                <w:noProof/>
                <w:webHidden/>
              </w:rPr>
              <w:fldChar w:fldCharType="begin"/>
            </w:r>
            <w:r w:rsidR="00AF68B3">
              <w:rPr>
                <w:noProof/>
                <w:webHidden/>
              </w:rPr>
              <w:instrText xml:space="preserve"> PAGEREF _Toc491090038 \h </w:instrText>
            </w:r>
            <w:r w:rsidR="00AF68B3">
              <w:rPr>
                <w:noProof/>
                <w:webHidden/>
              </w:rPr>
            </w:r>
            <w:r w:rsidR="00AF68B3">
              <w:rPr>
                <w:noProof/>
                <w:webHidden/>
              </w:rPr>
              <w:fldChar w:fldCharType="separate"/>
            </w:r>
            <w:r w:rsidR="00AF68B3">
              <w:rPr>
                <w:noProof/>
                <w:webHidden/>
              </w:rPr>
              <w:t>3</w:t>
            </w:r>
            <w:r w:rsidR="00AF68B3">
              <w:rPr>
                <w:noProof/>
                <w:webHidden/>
              </w:rPr>
              <w:fldChar w:fldCharType="end"/>
            </w:r>
          </w:hyperlink>
        </w:p>
        <w:p w:rsidR="00AF68B3" w:rsidRDefault="00AF68B3">
          <w:pPr>
            <w:pStyle w:val="TM1"/>
            <w:tabs>
              <w:tab w:val="right" w:leader="dot" w:pos="9062"/>
            </w:tabs>
            <w:rPr>
              <w:rFonts w:eastAsiaTheme="minorEastAsia"/>
              <w:noProof/>
              <w:color w:val="auto"/>
              <w:sz w:val="22"/>
              <w:lang w:eastAsia="fr-FR"/>
            </w:rPr>
          </w:pPr>
          <w:hyperlink w:anchor="_Toc491090039" w:history="1">
            <w:r w:rsidRPr="00EB7FB3">
              <w:rPr>
                <w:rStyle w:val="Lienhypertexte"/>
                <w:noProof/>
              </w:rPr>
              <w:t>Résumé analytique</w:t>
            </w:r>
            <w:r>
              <w:rPr>
                <w:noProof/>
                <w:webHidden/>
              </w:rPr>
              <w:tab/>
            </w:r>
            <w:r>
              <w:rPr>
                <w:noProof/>
                <w:webHidden/>
              </w:rPr>
              <w:fldChar w:fldCharType="begin"/>
            </w:r>
            <w:r>
              <w:rPr>
                <w:noProof/>
                <w:webHidden/>
              </w:rPr>
              <w:instrText xml:space="preserve"> PAGEREF _Toc491090039 \h </w:instrText>
            </w:r>
            <w:r>
              <w:rPr>
                <w:noProof/>
                <w:webHidden/>
              </w:rPr>
            </w:r>
            <w:r>
              <w:rPr>
                <w:noProof/>
                <w:webHidden/>
              </w:rPr>
              <w:fldChar w:fldCharType="separate"/>
            </w:r>
            <w:r>
              <w:rPr>
                <w:noProof/>
                <w:webHidden/>
              </w:rPr>
              <w:t>4</w:t>
            </w:r>
            <w:r>
              <w:rPr>
                <w:noProof/>
                <w:webHidden/>
              </w:rPr>
              <w:fldChar w:fldCharType="end"/>
            </w:r>
          </w:hyperlink>
        </w:p>
        <w:p w:rsidR="00AF68B3" w:rsidRDefault="00AF68B3">
          <w:pPr>
            <w:pStyle w:val="TM1"/>
            <w:tabs>
              <w:tab w:val="right" w:leader="dot" w:pos="9062"/>
            </w:tabs>
            <w:rPr>
              <w:rFonts w:eastAsiaTheme="minorEastAsia"/>
              <w:noProof/>
              <w:color w:val="auto"/>
              <w:sz w:val="22"/>
              <w:lang w:eastAsia="fr-FR"/>
            </w:rPr>
          </w:pPr>
          <w:hyperlink w:anchor="_Toc491090040" w:history="1">
            <w:r w:rsidRPr="00EB7FB3">
              <w:rPr>
                <w:rStyle w:val="Lienhypertexte"/>
                <w:noProof/>
                <w:lang w:val="en-GB"/>
              </w:rPr>
              <w:t>Executive summary</w:t>
            </w:r>
            <w:r>
              <w:rPr>
                <w:noProof/>
                <w:webHidden/>
              </w:rPr>
              <w:tab/>
            </w:r>
            <w:r>
              <w:rPr>
                <w:noProof/>
                <w:webHidden/>
              </w:rPr>
              <w:fldChar w:fldCharType="begin"/>
            </w:r>
            <w:r>
              <w:rPr>
                <w:noProof/>
                <w:webHidden/>
              </w:rPr>
              <w:instrText xml:space="preserve"> PAGEREF _Toc491090040 \h </w:instrText>
            </w:r>
            <w:r>
              <w:rPr>
                <w:noProof/>
                <w:webHidden/>
              </w:rPr>
            </w:r>
            <w:r>
              <w:rPr>
                <w:noProof/>
                <w:webHidden/>
              </w:rPr>
              <w:fldChar w:fldCharType="separate"/>
            </w:r>
            <w:r>
              <w:rPr>
                <w:noProof/>
                <w:webHidden/>
              </w:rPr>
              <w:t>5</w:t>
            </w:r>
            <w:r>
              <w:rPr>
                <w:noProof/>
                <w:webHidden/>
              </w:rPr>
              <w:fldChar w:fldCharType="end"/>
            </w:r>
          </w:hyperlink>
        </w:p>
        <w:p w:rsidR="00AF68B3" w:rsidRDefault="00AF68B3">
          <w:pPr>
            <w:pStyle w:val="TM1"/>
            <w:tabs>
              <w:tab w:val="left" w:pos="440"/>
              <w:tab w:val="right" w:leader="dot" w:pos="9062"/>
            </w:tabs>
            <w:rPr>
              <w:rFonts w:eastAsiaTheme="minorEastAsia"/>
              <w:noProof/>
              <w:color w:val="auto"/>
              <w:sz w:val="22"/>
              <w:lang w:eastAsia="fr-FR"/>
            </w:rPr>
          </w:pPr>
          <w:hyperlink w:anchor="_Toc491090041" w:history="1">
            <w:r w:rsidRPr="00EB7FB3">
              <w:rPr>
                <w:rStyle w:val="Lienhypertexte"/>
                <w:noProof/>
              </w:rPr>
              <w:t>I.</w:t>
            </w:r>
            <w:r>
              <w:rPr>
                <w:rFonts w:eastAsiaTheme="minorEastAsia"/>
                <w:noProof/>
                <w:color w:val="auto"/>
                <w:sz w:val="22"/>
                <w:lang w:eastAsia="fr-FR"/>
              </w:rPr>
              <w:tab/>
            </w:r>
            <w:r w:rsidRPr="00EB7FB3">
              <w:rPr>
                <w:rStyle w:val="Lienhypertexte"/>
                <w:noProof/>
              </w:rPr>
              <w:t>Introduction</w:t>
            </w:r>
            <w:r>
              <w:rPr>
                <w:noProof/>
                <w:webHidden/>
              </w:rPr>
              <w:tab/>
            </w:r>
            <w:r>
              <w:rPr>
                <w:noProof/>
                <w:webHidden/>
              </w:rPr>
              <w:fldChar w:fldCharType="begin"/>
            </w:r>
            <w:r>
              <w:rPr>
                <w:noProof/>
                <w:webHidden/>
              </w:rPr>
              <w:instrText xml:space="preserve"> PAGEREF _Toc491090041 \h </w:instrText>
            </w:r>
            <w:r>
              <w:rPr>
                <w:noProof/>
                <w:webHidden/>
              </w:rPr>
            </w:r>
            <w:r>
              <w:rPr>
                <w:noProof/>
                <w:webHidden/>
              </w:rPr>
              <w:fldChar w:fldCharType="separate"/>
            </w:r>
            <w:r>
              <w:rPr>
                <w:noProof/>
                <w:webHidden/>
              </w:rPr>
              <w:t>6</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2" w:history="1">
            <w:r w:rsidRPr="00EB7FB3">
              <w:rPr>
                <w:rStyle w:val="Lienhypertexte"/>
                <w:noProof/>
              </w:rPr>
              <w:t>a)</w:t>
            </w:r>
            <w:r>
              <w:rPr>
                <w:rFonts w:eastAsiaTheme="minorEastAsia"/>
                <w:noProof/>
                <w:color w:val="auto"/>
                <w:sz w:val="22"/>
                <w:lang w:eastAsia="fr-FR"/>
              </w:rPr>
              <w:tab/>
            </w:r>
            <w:r w:rsidRPr="00EB7FB3">
              <w:rPr>
                <w:rStyle w:val="Lienhypertexte"/>
                <w:noProof/>
              </w:rPr>
              <w:t>Entreprise d’accueil</w:t>
            </w:r>
            <w:r>
              <w:rPr>
                <w:noProof/>
                <w:webHidden/>
              </w:rPr>
              <w:tab/>
            </w:r>
            <w:r>
              <w:rPr>
                <w:noProof/>
                <w:webHidden/>
              </w:rPr>
              <w:fldChar w:fldCharType="begin"/>
            </w:r>
            <w:r>
              <w:rPr>
                <w:noProof/>
                <w:webHidden/>
              </w:rPr>
              <w:instrText xml:space="preserve"> PAGEREF _Toc491090042 \h </w:instrText>
            </w:r>
            <w:r>
              <w:rPr>
                <w:noProof/>
                <w:webHidden/>
              </w:rPr>
            </w:r>
            <w:r>
              <w:rPr>
                <w:noProof/>
                <w:webHidden/>
              </w:rPr>
              <w:fldChar w:fldCharType="separate"/>
            </w:r>
            <w:r>
              <w:rPr>
                <w:noProof/>
                <w:webHidden/>
              </w:rPr>
              <w:t>7</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3" w:history="1">
            <w:r w:rsidRPr="00EB7FB3">
              <w:rPr>
                <w:rStyle w:val="Lienhypertexte"/>
                <w:noProof/>
              </w:rPr>
              <w:t>b)</w:t>
            </w:r>
            <w:r>
              <w:rPr>
                <w:rFonts w:eastAsiaTheme="minorEastAsia"/>
                <w:noProof/>
                <w:color w:val="auto"/>
                <w:sz w:val="22"/>
                <w:lang w:eastAsia="fr-FR"/>
              </w:rPr>
              <w:tab/>
            </w:r>
            <w:r w:rsidRPr="00EB7FB3">
              <w:rPr>
                <w:rStyle w:val="Lienhypertexte"/>
                <w:noProof/>
              </w:rPr>
              <w:t>Contexte projet</w:t>
            </w:r>
            <w:r>
              <w:rPr>
                <w:noProof/>
                <w:webHidden/>
              </w:rPr>
              <w:tab/>
            </w:r>
            <w:r>
              <w:rPr>
                <w:noProof/>
                <w:webHidden/>
              </w:rPr>
              <w:fldChar w:fldCharType="begin"/>
            </w:r>
            <w:r>
              <w:rPr>
                <w:noProof/>
                <w:webHidden/>
              </w:rPr>
              <w:instrText xml:space="preserve"> PAGEREF _Toc491090043 \h </w:instrText>
            </w:r>
            <w:r>
              <w:rPr>
                <w:noProof/>
                <w:webHidden/>
              </w:rPr>
            </w:r>
            <w:r>
              <w:rPr>
                <w:noProof/>
                <w:webHidden/>
              </w:rPr>
              <w:fldChar w:fldCharType="separate"/>
            </w:r>
            <w:r>
              <w:rPr>
                <w:noProof/>
                <w:webHidden/>
              </w:rPr>
              <w:t>10</w:t>
            </w:r>
            <w:r>
              <w:rPr>
                <w:noProof/>
                <w:webHidden/>
              </w:rPr>
              <w:fldChar w:fldCharType="end"/>
            </w:r>
          </w:hyperlink>
        </w:p>
        <w:p w:rsidR="00AF68B3" w:rsidRDefault="00AF68B3">
          <w:pPr>
            <w:pStyle w:val="TM1"/>
            <w:tabs>
              <w:tab w:val="left" w:pos="440"/>
              <w:tab w:val="right" w:leader="dot" w:pos="9062"/>
            </w:tabs>
            <w:rPr>
              <w:rFonts w:eastAsiaTheme="minorEastAsia"/>
              <w:noProof/>
              <w:color w:val="auto"/>
              <w:sz w:val="22"/>
              <w:lang w:eastAsia="fr-FR"/>
            </w:rPr>
          </w:pPr>
          <w:hyperlink w:anchor="_Toc491090044" w:history="1">
            <w:r w:rsidRPr="00EB7FB3">
              <w:rPr>
                <w:rStyle w:val="Lienhypertexte"/>
                <w:noProof/>
              </w:rPr>
              <w:t>II.</w:t>
            </w:r>
            <w:r>
              <w:rPr>
                <w:rFonts w:eastAsiaTheme="minorEastAsia"/>
                <w:noProof/>
                <w:color w:val="auto"/>
                <w:sz w:val="22"/>
                <w:lang w:eastAsia="fr-FR"/>
              </w:rPr>
              <w:tab/>
            </w:r>
            <w:r w:rsidRPr="00EB7FB3">
              <w:rPr>
                <w:rStyle w:val="Lienhypertexte"/>
                <w:noProof/>
              </w:rPr>
              <w:t>Etat de l’art</w:t>
            </w:r>
            <w:r>
              <w:rPr>
                <w:noProof/>
                <w:webHidden/>
              </w:rPr>
              <w:tab/>
            </w:r>
            <w:r>
              <w:rPr>
                <w:noProof/>
                <w:webHidden/>
              </w:rPr>
              <w:fldChar w:fldCharType="begin"/>
            </w:r>
            <w:r>
              <w:rPr>
                <w:noProof/>
                <w:webHidden/>
              </w:rPr>
              <w:instrText xml:space="preserve"> PAGEREF _Toc491090044 \h </w:instrText>
            </w:r>
            <w:r>
              <w:rPr>
                <w:noProof/>
                <w:webHidden/>
              </w:rPr>
            </w:r>
            <w:r>
              <w:rPr>
                <w:noProof/>
                <w:webHidden/>
              </w:rPr>
              <w:fldChar w:fldCharType="separate"/>
            </w:r>
            <w:r>
              <w:rPr>
                <w:noProof/>
                <w:webHidden/>
              </w:rPr>
              <w:t>14</w:t>
            </w:r>
            <w:r>
              <w:rPr>
                <w:noProof/>
                <w:webHidden/>
              </w:rPr>
              <w:fldChar w:fldCharType="end"/>
            </w:r>
          </w:hyperlink>
        </w:p>
        <w:p w:rsidR="00AF68B3" w:rsidRDefault="00AF68B3">
          <w:pPr>
            <w:pStyle w:val="TM3"/>
            <w:tabs>
              <w:tab w:val="right" w:leader="dot" w:pos="9062"/>
            </w:tabs>
            <w:rPr>
              <w:rFonts w:eastAsiaTheme="minorEastAsia"/>
              <w:noProof/>
              <w:color w:val="auto"/>
              <w:sz w:val="22"/>
              <w:lang w:eastAsia="fr-FR"/>
            </w:rPr>
          </w:pPr>
          <w:hyperlink w:anchor="_Toc491090045" w:history="1">
            <w:r w:rsidRPr="00EB7FB3">
              <w:rPr>
                <w:rStyle w:val="Lienhypertexte"/>
                <w:noProof/>
              </w:rPr>
              <w:t>Prélude :</w:t>
            </w:r>
            <w:r>
              <w:rPr>
                <w:noProof/>
                <w:webHidden/>
              </w:rPr>
              <w:tab/>
            </w:r>
            <w:r>
              <w:rPr>
                <w:noProof/>
                <w:webHidden/>
              </w:rPr>
              <w:fldChar w:fldCharType="begin"/>
            </w:r>
            <w:r>
              <w:rPr>
                <w:noProof/>
                <w:webHidden/>
              </w:rPr>
              <w:instrText xml:space="preserve"> PAGEREF _Toc491090045 \h </w:instrText>
            </w:r>
            <w:r>
              <w:rPr>
                <w:noProof/>
                <w:webHidden/>
              </w:rPr>
            </w:r>
            <w:r>
              <w:rPr>
                <w:noProof/>
                <w:webHidden/>
              </w:rPr>
              <w:fldChar w:fldCharType="separate"/>
            </w:r>
            <w:r>
              <w:rPr>
                <w:noProof/>
                <w:webHidden/>
              </w:rPr>
              <w:t>14</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6" w:history="1">
            <w:r w:rsidRPr="00EB7FB3">
              <w:rPr>
                <w:rStyle w:val="Lienhypertexte"/>
                <w:noProof/>
              </w:rPr>
              <w:t>a)</w:t>
            </w:r>
            <w:r>
              <w:rPr>
                <w:rFonts w:eastAsiaTheme="minorEastAsia"/>
                <w:noProof/>
                <w:color w:val="auto"/>
                <w:sz w:val="22"/>
                <w:lang w:eastAsia="fr-FR"/>
              </w:rPr>
              <w:tab/>
            </w:r>
            <w:r w:rsidRPr="00EB7FB3">
              <w:rPr>
                <w:rStyle w:val="Lienhypertexte"/>
                <w:noProof/>
              </w:rPr>
              <w:t>Définition, objectif et exemples</w:t>
            </w:r>
            <w:r>
              <w:rPr>
                <w:noProof/>
                <w:webHidden/>
              </w:rPr>
              <w:tab/>
            </w:r>
            <w:r>
              <w:rPr>
                <w:noProof/>
                <w:webHidden/>
              </w:rPr>
              <w:fldChar w:fldCharType="begin"/>
            </w:r>
            <w:r>
              <w:rPr>
                <w:noProof/>
                <w:webHidden/>
              </w:rPr>
              <w:instrText xml:space="preserve"> PAGEREF _Toc491090046 \h </w:instrText>
            </w:r>
            <w:r>
              <w:rPr>
                <w:noProof/>
                <w:webHidden/>
              </w:rPr>
            </w:r>
            <w:r>
              <w:rPr>
                <w:noProof/>
                <w:webHidden/>
              </w:rPr>
              <w:fldChar w:fldCharType="separate"/>
            </w:r>
            <w:r>
              <w:rPr>
                <w:noProof/>
                <w:webHidden/>
              </w:rPr>
              <w:t>16</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7" w:history="1">
            <w:r w:rsidRPr="00EB7FB3">
              <w:rPr>
                <w:rStyle w:val="Lienhypertexte"/>
                <w:noProof/>
              </w:rPr>
              <w:t>b)</w:t>
            </w:r>
            <w:r>
              <w:rPr>
                <w:rFonts w:eastAsiaTheme="minorEastAsia"/>
                <w:noProof/>
                <w:color w:val="auto"/>
                <w:sz w:val="22"/>
                <w:lang w:eastAsia="fr-FR"/>
              </w:rPr>
              <w:tab/>
            </w:r>
            <w:r w:rsidRPr="00EB7FB3">
              <w:rPr>
                <w:rStyle w:val="Lienhypertexte"/>
                <w:noProof/>
              </w:rPr>
              <w:t>Etude du marché des Serious Games</w:t>
            </w:r>
            <w:r>
              <w:rPr>
                <w:noProof/>
                <w:webHidden/>
              </w:rPr>
              <w:tab/>
            </w:r>
            <w:r>
              <w:rPr>
                <w:noProof/>
                <w:webHidden/>
              </w:rPr>
              <w:fldChar w:fldCharType="begin"/>
            </w:r>
            <w:r>
              <w:rPr>
                <w:noProof/>
                <w:webHidden/>
              </w:rPr>
              <w:instrText xml:space="preserve"> PAGEREF _Toc491090047 \h </w:instrText>
            </w:r>
            <w:r>
              <w:rPr>
                <w:noProof/>
                <w:webHidden/>
              </w:rPr>
            </w:r>
            <w:r>
              <w:rPr>
                <w:noProof/>
                <w:webHidden/>
              </w:rPr>
              <w:fldChar w:fldCharType="separate"/>
            </w:r>
            <w:r>
              <w:rPr>
                <w:noProof/>
                <w:webHidden/>
              </w:rPr>
              <w:t>20</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48" w:history="1">
            <w:r w:rsidRPr="00EB7FB3">
              <w:rPr>
                <w:rStyle w:val="Lienhypertexte"/>
                <w:noProof/>
              </w:rPr>
              <w:t>c)</w:t>
            </w:r>
            <w:r>
              <w:rPr>
                <w:rFonts w:eastAsiaTheme="minorEastAsia"/>
                <w:noProof/>
                <w:color w:val="auto"/>
                <w:sz w:val="22"/>
                <w:lang w:eastAsia="fr-FR"/>
              </w:rPr>
              <w:tab/>
            </w:r>
            <w:r w:rsidRPr="00EB7FB3">
              <w:rPr>
                <w:rStyle w:val="Lienhypertexte"/>
                <w:noProof/>
              </w:rPr>
              <w:t>Analyse du projet I-Learning</w:t>
            </w:r>
            <w:r>
              <w:rPr>
                <w:noProof/>
                <w:webHidden/>
              </w:rPr>
              <w:tab/>
            </w:r>
            <w:r>
              <w:rPr>
                <w:noProof/>
                <w:webHidden/>
              </w:rPr>
              <w:fldChar w:fldCharType="begin"/>
            </w:r>
            <w:r>
              <w:rPr>
                <w:noProof/>
                <w:webHidden/>
              </w:rPr>
              <w:instrText xml:space="preserve"> PAGEREF _Toc491090048 \h </w:instrText>
            </w:r>
            <w:r>
              <w:rPr>
                <w:noProof/>
                <w:webHidden/>
              </w:rPr>
            </w:r>
            <w:r>
              <w:rPr>
                <w:noProof/>
                <w:webHidden/>
              </w:rPr>
              <w:fldChar w:fldCharType="separate"/>
            </w:r>
            <w:r>
              <w:rPr>
                <w:noProof/>
                <w:webHidden/>
              </w:rPr>
              <w:t>21</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49" w:history="1">
            <w:r w:rsidRPr="00EB7FB3">
              <w:rPr>
                <w:rStyle w:val="Lienhypertexte"/>
                <w:noProof/>
              </w:rPr>
              <w:t>1)</w:t>
            </w:r>
            <w:r>
              <w:rPr>
                <w:rFonts w:eastAsiaTheme="minorEastAsia"/>
                <w:noProof/>
                <w:color w:val="auto"/>
                <w:sz w:val="22"/>
                <w:lang w:eastAsia="fr-FR"/>
              </w:rPr>
              <w:tab/>
            </w:r>
            <w:r w:rsidRPr="00EB7FB3">
              <w:rPr>
                <w:rStyle w:val="Lienhypertexte"/>
                <w:noProof/>
              </w:rPr>
              <w:t>Ergonomie et Design</w:t>
            </w:r>
            <w:r>
              <w:rPr>
                <w:noProof/>
                <w:webHidden/>
              </w:rPr>
              <w:tab/>
            </w:r>
            <w:r>
              <w:rPr>
                <w:noProof/>
                <w:webHidden/>
              </w:rPr>
              <w:fldChar w:fldCharType="begin"/>
            </w:r>
            <w:r>
              <w:rPr>
                <w:noProof/>
                <w:webHidden/>
              </w:rPr>
              <w:instrText xml:space="preserve"> PAGEREF _Toc491090049 \h </w:instrText>
            </w:r>
            <w:r>
              <w:rPr>
                <w:noProof/>
                <w:webHidden/>
              </w:rPr>
            </w:r>
            <w:r>
              <w:rPr>
                <w:noProof/>
                <w:webHidden/>
              </w:rPr>
              <w:fldChar w:fldCharType="separate"/>
            </w:r>
            <w:r>
              <w:rPr>
                <w:noProof/>
                <w:webHidden/>
              </w:rPr>
              <w:t>30</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50" w:history="1">
            <w:r w:rsidRPr="00EB7FB3">
              <w:rPr>
                <w:rStyle w:val="Lienhypertexte"/>
                <w:noProof/>
              </w:rPr>
              <w:t>2)</w:t>
            </w:r>
            <w:r>
              <w:rPr>
                <w:rFonts w:eastAsiaTheme="minorEastAsia"/>
                <w:noProof/>
                <w:color w:val="auto"/>
                <w:sz w:val="22"/>
                <w:lang w:eastAsia="fr-FR"/>
              </w:rPr>
              <w:tab/>
            </w:r>
            <w:r w:rsidRPr="00EB7FB3">
              <w:rPr>
                <w:rStyle w:val="Lienhypertexte"/>
                <w:noProof/>
              </w:rPr>
              <w:t>Sécurité du projet</w:t>
            </w:r>
            <w:r>
              <w:rPr>
                <w:noProof/>
                <w:webHidden/>
              </w:rPr>
              <w:tab/>
            </w:r>
            <w:r>
              <w:rPr>
                <w:noProof/>
                <w:webHidden/>
              </w:rPr>
              <w:fldChar w:fldCharType="begin"/>
            </w:r>
            <w:r>
              <w:rPr>
                <w:noProof/>
                <w:webHidden/>
              </w:rPr>
              <w:instrText xml:space="preserve"> PAGEREF _Toc491090050 \h </w:instrText>
            </w:r>
            <w:r>
              <w:rPr>
                <w:noProof/>
                <w:webHidden/>
              </w:rPr>
            </w:r>
            <w:r>
              <w:rPr>
                <w:noProof/>
                <w:webHidden/>
              </w:rPr>
              <w:fldChar w:fldCharType="separate"/>
            </w:r>
            <w:r>
              <w:rPr>
                <w:noProof/>
                <w:webHidden/>
              </w:rPr>
              <w:t>33</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51" w:history="1">
            <w:r w:rsidRPr="00EB7FB3">
              <w:rPr>
                <w:rStyle w:val="Lienhypertexte"/>
                <w:noProof/>
              </w:rPr>
              <w:t>3)</w:t>
            </w:r>
            <w:r>
              <w:rPr>
                <w:rFonts w:eastAsiaTheme="minorEastAsia"/>
                <w:noProof/>
                <w:color w:val="auto"/>
                <w:sz w:val="22"/>
                <w:lang w:eastAsia="fr-FR"/>
              </w:rPr>
              <w:tab/>
            </w:r>
            <w:r w:rsidRPr="00EB7FB3">
              <w:rPr>
                <w:rStyle w:val="Lienhypertexte"/>
                <w:noProof/>
              </w:rPr>
              <w:t>Performance du projet</w:t>
            </w:r>
            <w:r>
              <w:rPr>
                <w:noProof/>
                <w:webHidden/>
              </w:rPr>
              <w:tab/>
            </w:r>
            <w:r>
              <w:rPr>
                <w:noProof/>
                <w:webHidden/>
              </w:rPr>
              <w:fldChar w:fldCharType="begin"/>
            </w:r>
            <w:r>
              <w:rPr>
                <w:noProof/>
                <w:webHidden/>
              </w:rPr>
              <w:instrText xml:space="preserve"> PAGEREF _Toc491090051 \h </w:instrText>
            </w:r>
            <w:r>
              <w:rPr>
                <w:noProof/>
                <w:webHidden/>
              </w:rPr>
            </w:r>
            <w:r>
              <w:rPr>
                <w:noProof/>
                <w:webHidden/>
              </w:rPr>
              <w:fldChar w:fldCharType="separate"/>
            </w:r>
            <w:r>
              <w:rPr>
                <w:noProof/>
                <w:webHidden/>
              </w:rPr>
              <w:t>33</w:t>
            </w:r>
            <w:r>
              <w:rPr>
                <w:noProof/>
                <w:webHidden/>
              </w:rPr>
              <w:fldChar w:fldCharType="end"/>
            </w:r>
          </w:hyperlink>
        </w:p>
        <w:p w:rsidR="00AF68B3" w:rsidRDefault="00AF68B3">
          <w:pPr>
            <w:pStyle w:val="TM3"/>
            <w:tabs>
              <w:tab w:val="left" w:pos="880"/>
              <w:tab w:val="right" w:leader="dot" w:pos="9062"/>
            </w:tabs>
            <w:rPr>
              <w:rFonts w:eastAsiaTheme="minorEastAsia"/>
              <w:noProof/>
              <w:color w:val="auto"/>
              <w:sz w:val="22"/>
              <w:lang w:eastAsia="fr-FR"/>
            </w:rPr>
          </w:pPr>
          <w:hyperlink w:anchor="_Toc491090052" w:history="1">
            <w:r w:rsidRPr="00EB7FB3">
              <w:rPr>
                <w:rStyle w:val="Lienhypertexte"/>
                <w:noProof/>
              </w:rPr>
              <w:t>4)</w:t>
            </w:r>
            <w:r>
              <w:rPr>
                <w:rFonts w:eastAsiaTheme="minorEastAsia"/>
                <w:noProof/>
                <w:color w:val="auto"/>
                <w:sz w:val="22"/>
                <w:lang w:eastAsia="fr-FR"/>
              </w:rPr>
              <w:tab/>
            </w:r>
            <w:r w:rsidRPr="00EB7FB3">
              <w:rPr>
                <w:rStyle w:val="Lienhypertexte"/>
                <w:noProof/>
              </w:rPr>
              <w:t>Evolution et voies d’amélioration</w:t>
            </w:r>
            <w:r>
              <w:rPr>
                <w:noProof/>
                <w:webHidden/>
              </w:rPr>
              <w:tab/>
            </w:r>
            <w:r>
              <w:rPr>
                <w:noProof/>
                <w:webHidden/>
              </w:rPr>
              <w:fldChar w:fldCharType="begin"/>
            </w:r>
            <w:r>
              <w:rPr>
                <w:noProof/>
                <w:webHidden/>
              </w:rPr>
              <w:instrText xml:space="preserve"> PAGEREF _Toc491090052 \h </w:instrText>
            </w:r>
            <w:r>
              <w:rPr>
                <w:noProof/>
                <w:webHidden/>
              </w:rPr>
            </w:r>
            <w:r>
              <w:rPr>
                <w:noProof/>
                <w:webHidden/>
              </w:rPr>
              <w:fldChar w:fldCharType="separate"/>
            </w:r>
            <w:r>
              <w:rPr>
                <w:noProof/>
                <w:webHidden/>
              </w:rPr>
              <w:t>38</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53" w:history="1">
            <w:r w:rsidRPr="00EB7FB3">
              <w:rPr>
                <w:rStyle w:val="Lienhypertexte"/>
                <w:noProof/>
              </w:rPr>
              <w:t>d)</w:t>
            </w:r>
            <w:r>
              <w:rPr>
                <w:rFonts w:eastAsiaTheme="minorEastAsia"/>
                <w:noProof/>
                <w:color w:val="auto"/>
                <w:sz w:val="22"/>
                <w:lang w:eastAsia="fr-FR"/>
              </w:rPr>
              <w:tab/>
            </w:r>
            <w:r w:rsidRPr="00EB7FB3">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_Toc491090053 \h </w:instrText>
            </w:r>
            <w:r>
              <w:rPr>
                <w:noProof/>
                <w:webHidden/>
              </w:rPr>
            </w:r>
            <w:r>
              <w:rPr>
                <w:noProof/>
                <w:webHidden/>
              </w:rPr>
              <w:fldChar w:fldCharType="separate"/>
            </w:r>
            <w:r>
              <w:rPr>
                <w:noProof/>
                <w:webHidden/>
              </w:rPr>
              <w:t>43</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54" w:history="1">
            <w:r w:rsidRPr="00EB7FB3">
              <w:rPr>
                <w:rStyle w:val="Lienhypertexte"/>
                <w:noProof/>
              </w:rPr>
              <w:t>e)</w:t>
            </w:r>
            <w:r>
              <w:rPr>
                <w:rFonts w:eastAsiaTheme="minorEastAsia"/>
                <w:noProof/>
                <w:color w:val="auto"/>
                <w:sz w:val="22"/>
                <w:lang w:eastAsia="fr-FR"/>
              </w:rPr>
              <w:tab/>
            </w:r>
            <w:r w:rsidRPr="00EB7FB3">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_Toc491090054 \h </w:instrText>
            </w:r>
            <w:r>
              <w:rPr>
                <w:noProof/>
                <w:webHidden/>
              </w:rPr>
            </w:r>
            <w:r>
              <w:rPr>
                <w:noProof/>
                <w:webHidden/>
              </w:rPr>
              <w:fldChar w:fldCharType="separate"/>
            </w:r>
            <w:r>
              <w:rPr>
                <w:noProof/>
                <w:webHidden/>
              </w:rPr>
              <w:t>43</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56" w:history="1">
            <w:r w:rsidRPr="00EB7FB3">
              <w:rPr>
                <w:rStyle w:val="Lienhypertexte"/>
                <w:noProof/>
              </w:rPr>
              <w:t>III.</w:t>
            </w:r>
            <w:r>
              <w:rPr>
                <w:rFonts w:eastAsiaTheme="minorEastAsia"/>
                <w:noProof/>
                <w:color w:val="auto"/>
                <w:sz w:val="22"/>
                <w:lang w:eastAsia="fr-FR"/>
              </w:rPr>
              <w:tab/>
            </w:r>
            <w:r w:rsidRPr="00EB7FB3">
              <w:rPr>
                <w:rStyle w:val="Lienhypertexte"/>
                <w:noProof/>
              </w:rPr>
              <w:t>Dimensions techniques du projet</w:t>
            </w:r>
            <w:r>
              <w:rPr>
                <w:noProof/>
                <w:webHidden/>
              </w:rPr>
              <w:tab/>
            </w:r>
            <w:r>
              <w:rPr>
                <w:noProof/>
                <w:webHidden/>
              </w:rPr>
              <w:fldChar w:fldCharType="begin"/>
            </w:r>
            <w:r>
              <w:rPr>
                <w:noProof/>
                <w:webHidden/>
              </w:rPr>
              <w:instrText xml:space="preserve"> PAGEREF _Toc491090056 \h </w:instrText>
            </w:r>
            <w:r>
              <w:rPr>
                <w:noProof/>
                <w:webHidden/>
              </w:rPr>
            </w:r>
            <w:r>
              <w:rPr>
                <w:noProof/>
                <w:webHidden/>
              </w:rPr>
              <w:fldChar w:fldCharType="separate"/>
            </w:r>
            <w:r>
              <w:rPr>
                <w:noProof/>
                <w:webHidden/>
              </w:rPr>
              <w:t>45</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57" w:history="1">
            <w:r w:rsidRPr="00EB7FB3">
              <w:rPr>
                <w:rStyle w:val="Lienhypertexte"/>
                <w:noProof/>
              </w:rPr>
              <w:t>IV.</w:t>
            </w:r>
            <w:r>
              <w:rPr>
                <w:rFonts w:eastAsiaTheme="minorEastAsia"/>
                <w:noProof/>
                <w:color w:val="auto"/>
                <w:sz w:val="22"/>
                <w:lang w:eastAsia="fr-FR"/>
              </w:rPr>
              <w:tab/>
            </w:r>
            <w:r w:rsidRPr="00EB7FB3">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_Toc491090057 \h </w:instrText>
            </w:r>
            <w:r>
              <w:rPr>
                <w:noProof/>
                <w:webHidden/>
              </w:rPr>
            </w:r>
            <w:r>
              <w:rPr>
                <w:noProof/>
                <w:webHidden/>
              </w:rPr>
              <w:fldChar w:fldCharType="separate"/>
            </w:r>
            <w:r>
              <w:rPr>
                <w:noProof/>
                <w:webHidden/>
              </w:rPr>
              <w:t>50</w:t>
            </w:r>
            <w:r>
              <w:rPr>
                <w:noProof/>
                <w:webHidden/>
              </w:rPr>
              <w:fldChar w:fldCharType="end"/>
            </w:r>
          </w:hyperlink>
        </w:p>
        <w:p w:rsidR="00AF68B3" w:rsidRDefault="00AF68B3">
          <w:pPr>
            <w:pStyle w:val="TM1"/>
            <w:tabs>
              <w:tab w:val="left" w:pos="440"/>
              <w:tab w:val="right" w:leader="dot" w:pos="9062"/>
            </w:tabs>
            <w:rPr>
              <w:rFonts w:eastAsiaTheme="minorEastAsia"/>
              <w:noProof/>
              <w:color w:val="auto"/>
              <w:sz w:val="22"/>
              <w:lang w:eastAsia="fr-FR"/>
            </w:rPr>
          </w:pPr>
          <w:hyperlink w:anchor="_Toc491090058" w:history="1">
            <w:r w:rsidRPr="00EB7FB3">
              <w:rPr>
                <w:rStyle w:val="Lienhypertexte"/>
                <w:noProof/>
              </w:rPr>
              <w:t>V.</w:t>
            </w:r>
            <w:r>
              <w:rPr>
                <w:rFonts w:eastAsiaTheme="minorEastAsia"/>
                <w:noProof/>
                <w:color w:val="auto"/>
                <w:sz w:val="22"/>
                <w:lang w:eastAsia="fr-FR"/>
              </w:rPr>
              <w:tab/>
            </w:r>
            <w:r w:rsidRPr="00EB7FB3">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_Toc491090058 \h </w:instrText>
            </w:r>
            <w:r>
              <w:rPr>
                <w:noProof/>
                <w:webHidden/>
              </w:rPr>
            </w:r>
            <w:r>
              <w:rPr>
                <w:noProof/>
                <w:webHidden/>
              </w:rPr>
              <w:fldChar w:fldCharType="separate"/>
            </w:r>
            <w:r>
              <w:rPr>
                <w:noProof/>
                <w:webHidden/>
              </w:rPr>
              <w:t>55</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59" w:history="1">
            <w:r w:rsidRPr="00EB7FB3">
              <w:rPr>
                <w:rStyle w:val="Lienhypertexte"/>
                <w:noProof/>
              </w:rPr>
              <w:t>a)</w:t>
            </w:r>
            <w:r>
              <w:rPr>
                <w:rFonts w:eastAsiaTheme="minorEastAsia"/>
                <w:noProof/>
                <w:color w:val="auto"/>
                <w:sz w:val="22"/>
                <w:lang w:eastAsia="fr-FR"/>
              </w:rPr>
              <w:tab/>
            </w:r>
            <w:r w:rsidRPr="00EB7FB3">
              <w:rPr>
                <w:rStyle w:val="Lienhypertexte"/>
                <w:noProof/>
              </w:rPr>
              <w:t>Environnement</w:t>
            </w:r>
            <w:r>
              <w:rPr>
                <w:noProof/>
                <w:webHidden/>
              </w:rPr>
              <w:tab/>
            </w:r>
            <w:r>
              <w:rPr>
                <w:noProof/>
                <w:webHidden/>
              </w:rPr>
              <w:fldChar w:fldCharType="begin"/>
            </w:r>
            <w:r>
              <w:rPr>
                <w:noProof/>
                <w:webHidden/>
              </w:rPr>
              <w:instrText xml:space="preserve"> PAGEREF _Toc491090059 \h </w:instrText>
            </w:r>
            <w:r>
              <w:rPr>
                <w:noProof/>
                <w:webHidden/>
              </w:rPr>
            </w:r>
            <w:r>
              <w:rPr>
                <w:noProof/>
                <w:webHidden/>
              </w:rPr>
              <w:fldChar w:fldCharType="separate"/>
            </w:r>
            <w:r>
              <w:rPr>
                <w:noProof/>
                <w:webHidden/>
              </w:rPr>
              <w:t>55</w:t>
            </w:r>
            <w:r>
              <w:rPr>
                <w:noProof/>
                <w:webHidden/>
              </w:rPr>
              <w:fldChar w:fldCharType="end"/>
            </w:r>
          </w:hyperlink>
        </w:p>
        <w:p w:rsidR="00AF68B3" w:rsidRDefault="00AF68B3">
          <w:pPr>
            <w:pStyle w:val="TM2"/>
            <w:tabs>
              <w:tab w:val="left" w:pos="660"/>
              <w:tab w:val="right" w:leader="dot" w:pos="9062"/>
            </w:tabs>
            <w:rPr>
              <w:rFonts w:eastAsiaTheme="minorEastAsia"/>
              <w:noProof/>
              <w:color w:val="auto"/>
              <w:sz w:val="22"/>
              <w:lang w:eastAsia="fr-FR"/>
            </w:rPr>
          </w:pPr>
          <w:hyperlink w:anchor="_Toc491090060" w:history="1">
            <w:r w:rsidRPr="00EB7FB3">
              <w:rPr>
                <w:rStyle w:val="Lienhypertexte"/>
                <w:noProof/>
              </w:rPr>
              <w:t>b)</w:t>
            </w:r>
            <w:r>
              <w:rPr>
                <w:rFonts w:eastAsiaTheme="minorEastAsia"/>
                <w:noProof/>
                <w:color w:val="auto"/>
                <w:sz w:val="22"/>
                <w:lang w:eastAsia="fr-FR"/>
              </w:rPr>
              <w:tab/>
            </w:r>
            <w:r w:rsidRPr="00EB7FB3">
              <w:rPr>
                <w:rStyle w:val="Lienhypertexte"/>
                <w:noProof/>
              </w:rPr>
              <w:t>Social</w:t>
            </w:r>
            <w:r>
              <w:rPr>
                <w:noProof/>
                <w:webHidden/>
              </w:rPr>
              <w:tab/>
            </w:r>
            <w:r>
              <w:rPr>
                <w:noProof/>
                <w:webHidden/>
              </w:rPr>
              <w:fldChar w:fldCharType="begin"/>
            </w:r>
            <w:r>
              <w:rPr>
                <w:noProof/>
                <w:webHidden/>
              </w:rPr>
              <w:instrText xml:space="preserve"> PAGEREF _Toc491090060 \h </w:instrText>
            </w:r>
            <w:r>
              <w:rPr>
                <w:noProof/>
                <w:webHidden/>
              </w:rPr>
            </w:r>
            <w:r>
              <w:rPr>
                <w:noProof/>
                <w:webHidden/>
              </w:rPr>
              <w:fldChar w:fldCharType="separate"/>
            </w:r>
            <w:r>
              <w:rPr>
                <w:noProof/>
                <w:webHidden/>
              </w:rPr>
              <w:t>56</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1" w:history="1">
            <w:r w:rsidRPr="00EB7FB3">
              <w:rPr>
                <w:rStyle w:val="Lienhypertexte"/>
                <w:noProof/>
              </w:rPr>
              <w:t>VI.</w:t>
            </w:r>
            <w:r>
              <w:rPr>
                <w:rFonts w:eastAsiaTheme="minorEastAsia"/>
                <w:noProof/>
                <w:color w:val="auto"/>
                <w:sz w:val="22"/>
                <w:lang w:eastAsia="fr-FR"/>
              </w:rPr>
              <w:tab/>
            </w:r>
            <w:r w:rsidRPr="00EB7FB3">
              <w:rPr>
                <w:rStyle w:val="Lienhypertexte"/>
                <w:noProof/>
              </w:rPr>
              <w:t>Bilan</w:t>
            </w:r>
            <w:r>
              <w:rPr>
                <w:noProof/>
                <w:webHidden/>
              </w:rPr>
              <w:tab/>
            </w:r>
            <w:r>
              <w:rPr>
                <w:noProof/>
                <w:webHidden/>
              </w:rPr>
              <w:fldChar w:fldCharType="begin"/>
            </w:r>
            <w:r>
              <w:rPr>
                <w:noProof/>
                <w:webHidden/>
              </w:rPr>
              <w:instrText xml:space="preserve"> PAGEREF _Toc491090061 \h </w:instrText>
            </w:r>
            <w:r>
              <w:rPr>
                <w:noProof/>
                <w:webHidden/>
              </w:rPr>
            </w:r>
            <w:r>
              <w:rPr>
                <w:noProof/>
                <w:webHidden/>
              </w:rPr>
              <w:fldChar w:fldCharType="separate"/>
            </w:r>
            <w:r>
              <w:rPr>
                <w:noProof/>
                <w:webHidden/>
              </w:rPr>
              <w:t>58</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2" w:history="1">
            <w:r w:rsidRPr="00EB7FB3">
              <w:rPr>
                <w:rStyle w:val="Lienhypertexte"/>
                <w:noProof/>
              </w:rPr>
              <w:t>VII.</w:t>
            </w:r>
            <w:r>
              <w:rPr>
                <w:rFonts w:eastAsiaTheme="minorEastAsia"/>
                <w:noProof/>
                <w:color w:val="auto"/>
                <w:sz w:val="22"/>
                <w:lang w:eastAsia="fr-FR"/>
              </w:rPr>
              <w:tab/>
            </w:r>
            <w:r w:rsidRPr="00EB7FB3">
              <w:rPr>
                <w:rStyle w:val="Lienhypertexte"/>
                <w:noProof/>
              </w:rPr>
              <w:t>Bibliographie</w:t>
            </w:r>
            <w:r>
              <w:rPr>
                <w:noProof/>
                <w:webHidden/>
              </w:rPr>
              <w:tab/>
            </w:r>
            <w:r>
              <w:rPr>
                <w:noProof/>
                <w:webHidden/>
              </w:rPr>
              <w:fldChar w:fldCharType="begin"/>
            </w:r>
            <w:r>
              <w:rPr>
                <w:noProof/>
                <w:webHidden/>
              </w:rPr>
              <w:instrText xml:space="preserve"> PAGEREF _Toc491090062 \h </w:instrText>
            </w:r>
            <w:r>
              <w:rPr>
                <w:noProof/>
                <w:webHidden/>
              </w:rPr>
            </w:r>
            <w:r>
              <w:rPr>
                <w:noProof/>
                <w:webHidden/>
              </w:rPr>
              <w:fldChar w:fldCharType="separate"/>
            </w:r>
            <w:r>
              <w:rPr>
                <w:noProof/>
                <w:webHidden/>
              </w:rPr>
              <w:t>59</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3" w:history="1">
            <w:r w:rsidRPr="00EB7FB3">
              <w:rPr>
                <w:rStyle w:val="Lienhypertexte"/>
                <w:noProof/>
              </w:rPr>
              <w:t>VIII.</w:t>
            </w:r>
            <w:r>
              <w:rPr>
                <w:rFonts w:eastAsiaTheme="minorEastAsia"/>
                <w:noProof/>
                <w:color w:val="auto"/>
                <w:sz w:val="22"/>
                <w:lang w:eastAsia="fr-FR"/>
              </w:rPr>
              <w:tab/>
            </w:r>
            <w:r w:rsidRPr="00EB7FB3">
              <w:rPr>
                <w:rStyle w:val="Lienhypertexte"/>
                <w:noProof/>
              </w:rPr>
              <w:t>Annexes</w:t>
            </w:r>
            <w:r>
              <w:rPr>
                <w:noProof/>
                <w:webHidden/>
              </w:rPr>
              <w:tab/>
            </w:r>
            <w:r>
              <w:rPr>
                <w:noProof/>
                <w:webHidden/>
              </w:rPr>
              <w:fldChar w:fldCharType="begin"/>
            </w:r>
            <w:r>
              <w:rPr>
                <w:noProof/>
                <w:webHidden/>
              </w:rPr>
              <w:instrText xml:space="preserve"> PAGEREF _Toc491090063 \h </w:instrText>
            </w:r>
            <w:r>
              <w:rPr>
                <w:noProof/>
                <w:webHidden/>
              </w:rPr>
            </w:r>
            <w:r>
              <w:rPr>
                <w:noProof/>
                <w:webHidden/>
              </w:rPr>
              <w:fldChar w:fldCharType="separate"/>
            </w:r>
            <w:r>
              <w:rPr>
                <w:noProof/>
                <w:webHidden/>
              </w:rPr>
              <w:t>60</w:t>
            </w:r>
            <w:r>
              <w:rPr>
                <w:noProof/>
                <w:webHidden/>
              </w:rPr>
              <w:fldChar w:fldCharType="end"/>
            </w:r>
          </w:hyperlink>
        </w:p>
        <w:p w:rsidR="00AF68B3" w:rsidRDefault="00AF68B3">
          <w:pPr>
            <w:pStyle w:val="TM1"/>
            <w:tabs>
              <w:tab w:val="left" w:pos="660"/>
              <w:tab w:val="right" w:leader="dot" w:pos="9062"/>
            </w:tabs>
            <w:rPr>
              <w:rFonts w:eastAsiaTheme="minorEastAsia"/>
              <w:noProof/>
              <w:color w:val="auto"/>
              <w:sz w:val="22"/>
              <w:lang w:eastAsia="fr-FR"/>
            </w:rPr>
          </w:pPr>
          <w:hyperlink w:anchor="_Toc491090064" w:history="1">
            <w:r w:rsidRPr="00EB7FB3">
              <w:rPr>
                <w:rStyle w:val="Lienhypertexte"/>
                <w:noProof/>
              </w:rPr>
              <w:t>IX.</w:t>
            </w:r>
            <w:r>
              <w:rPr>
                <w:rFonts w:eastAsiaTheme="minorEastAsia"/>
                <w:noProof/>
                <w:color w:val="auto"/>
                <w:sz w:val="22"/>
                <w:lang w:eastAsia="fr-FR"/>
              </w:rPr>
              <w:tab/>
            </w:r>
            <w:r w:rsidRPr="00EB7FB3">
              <w:rPr>
                <w:rStyle w:val="Lienhypertexte"/>
                <w:noProof/>
              </w:rPr>
              <w:t>Glossaire</w:t>
            </w:r>
            <w:r>
              <w:rPr>
                <w:noProof/>
                <w:webHidden/>
              </w:rPr>
              <w:tab/>
            </w:r>
            <w:r>
              <w:rPr>
                <w:noProof/>
                <w:webHidden/>
              </w:rPr>
              <w:fldChar w:fldCharType="begin"/>
            </w:r>
            <w:r>
              <w:rPr>
                <w:noProof/>
                <w:webHidden/>
              </w:rPr>
              <w:instrText xml:space="preserve"> PAGEREF _Toc491090064 \h </w:instrText>
            </w:r>
            <w:r>
              <w:rPr>
                <w:noProof/>
                <w:webHidden/>
              </w:rPr>
            </w:r>
            <w:r>
              <w:rPr>
                <w:noProof/>
                <w:webHidden/>
              </w:rPr>
              <w:fldChar w:fldCharType="separate"/>
            </w:r>
            <w:r>
              <w:rPr>
                <w:noProof/>
                <w:webHidden/>
              </w:rPr>
              <w:t>61</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0038"/>
      <w:r>
        <w:lastRenderedPageBreak/>
        <w:t>Remerciements</w:t>
      </w:r>
      <w:bookmarkEnd w:id="0"/>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1" w:name="_Toc491090039"/>
      <w:r>
        <w:lastRenderedPageBreak/>
        <w:t>Résumé</w:t>
      </w:r>
      <w:r w:rsidR="00AB6721">
        <w:t xml:space="preserve"> analytique</w:t>
      </w:r>
      <w:bookmarkEnd w:id="1"/>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2" w:name="_Toc491090040"/>
      <w:r w:rsidRPr="00C6381F">
        <w:rPr>
          <w:lang w:val="en-GB"/>
        </w:rPr>
        <w:lastRenderedPageBreak/>
        <w:t>Executive summary</w:t>
      </w:r>
      <w:bookmarkEnd w:id="2"/>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3" w:name="_Toc491090041"/>
      <w:r>
        <w:lastRenderedPageBreak/>
        <w:t>Introduction</w:t>
      </w:r>
      <w:bookmarkEnd w:id="3"/>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4" w:name="_Toc491090042"/>
      <w:r>
        <w:lastRenderedPageBreak/>
        <w:t>Entreprise d’accueil</w:t>
      </w:r>
      <w:bookmarkEnd w:id="4"/>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C416B6">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0288"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E31239" w:rsidRPr="00F8372B" w:rsidRDefault="00E31239" w:rsidP="00151B72">
                            <w:pPr>
                              <w:pStyle w:val="Lgende"/>
                              <w:rPr>
                                <w:noProof/>
                                <w:color w:val="595959" w:themeColor="text1" w:themeTint="A6"/>
                              </w:rPr>
                            </w:pPr>
                            <w:r>
                              <w:t xml:space="preserve">Figure </w:t>
                            </w:r>
                            <w:fldSimple w:instr=" SEQ Figure \* ARABIC ">
                              <w:r w:rsidR="00C416B6">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E31239" w:rsidRPr="00F8372B" w:rsidRDefault="00E31239" w:rsidP="00151B72">
                      <w:pPr>
                        <w:pStyle w:val="Lgende"/>
                        <w:rPr>
                          <w:noProof/>
                          <w:color w:val="595959" w:themeColor="text1" w:themeTint="A6"/>
                        </w:rPr>
                      </w:pPr>
                      <w:r>
                        <w:t xml:space="preserve">Figure </w:t>
                      </w:r>
                      <w:fldSimple w:instr=" SEQ Figure \* ARABIC ">
                        <w:r w:rsidR="00C416B6">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0048"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8240"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2336"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E31239" w:rsidRPr="008229BF" w:rsidRDefault="00E31239" w:rsidP="00151B72">
                            <w:pPr>
                              <w:pStyle w:val="Lgende"/>
                              <w:rPr>
                                <w:noProof/>
                                <w:color w:val="595959" w:themeColor="text1" w:themeTint="A6"/>
                              </w:rPr>
                            </w:pPr>
                            <w:r>
                              <w:t xml:space="preserve">Figure </w:t>
                            </w:r>
                            <w:fldSimple w:instr=" SEQ Figure \* ARABIC ">
                              <w:r w:rsidR="00C416B6">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E31239" w:rsidRPr="008229BF" w:rsidRDefault="00E31239" w:rsidP="00151B72">
                      <w:pPr>
                        <w:pStyle w:val="Lgende"/>
                        <w:rPr>
                          <w:noProof/>
                          <w:color w:val="595959" w:themeColor="text1" w:themeTint="A6"/>
                        </w:rPr>
                      </w:pPr>
                      <w:r>
                        <w:t xml:space="preserve">Figure </w:t>
                      </w:r>
                      <w:fldSimple w:instr=" SEQ Figure \* ARABIC ">
                        <w:r w:rsidR="00C416B6">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5" w:name="_Toc491090043"/>
      <w:r>
        <w:lastRenderedPageBreak/>
        <w:t>Contexte projet</w:t>
      </w:r>
      <w:bookmarkEnd w:id="5"/>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w:t>
      </w:r>
      <w:r w:rsidR="00BF6F4C">
        <w:lastRenderedPageBreak/>
        <w:t xml:space="preserve">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3360"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6" w:name="_Toc491090044"/>
      <w:r>
        <w:lastRenderedPageBreak/>
        <w:t>II.</w:t>
      </w:r>
      <w:r>
        <w:tab/>
      </w:r>
      <w:r w:rsidR="0030730B">
        <w:t>Etat de l’art</w:t>
      </w:r>
      <w:bookmarkEnd w:id="6"/>
    </w:p>
    <w:p w:rsidR="00E64990" w:rsidRDefault="00E64990" w:rsidP="00E64990">
      <w:pPr>
        <w:pStyle w:val="Titre3"/>
      </w:pPr>
      <w:bookmarkStart w:id="7" w:name="_Toc491090045"/>
      <w:r>
        <w:t>Prélude :</w:t>
      </w:r>
      <w:bookmarkEnd w:id="7"/>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8" w:name="_Toc491090046"/>
      <w:r>
        <w:lastRenderedPageBreak/>
        <w:t>Définition</w:t>
      </w:r>
      <w:r w:rsidR="00860A5D">
        <w:t>,</w:t>
      </w:r>
      <w:r w:rsidR="002F3ABD">
        <w:t xml:space="preserve"> objectif et exemples</w:t>
      </w:r>
      <w:bookmarkEnd w:id="8"/>
    </w:p>
    <w:p w:rsidR="00025C4B" w:rsidRDefault="00361CA1" w:rsidP="00814D42">
      <w:r>
        <w:rPr>
          <w:noProof/>
        </w:rPr>
        <mc:AlternateContent>
          <mc:Choice Requires="wpg">
            <w:drawing>
              <wp:anchor distT="0" distB="0" distL="114300" distR="114300" simplePos="0" relativeHeight="251676672"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E31239" w:rsidRPr="00361CA1" w:rsidRDefault="00E31239"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E31239" w:rsidRDefault="00E312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6672;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E31239" w:rsidRPr="00361CA1" w:rsidRDefault="00E31239"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E31239" w:rsidRPr="00361CA1" w:rsidRDefault="00E31239"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E31239" w:rsidRDefault="00E31239"/>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4624"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E31239" w:rsidRPr="00F519DC" w:rsidRDefault="00E31239" w:rsidP="00151B72">
                            <w:pPr>
                              <w:pStyle w:val="Lgende"/>
                              <w:rPr>
                                <w:noProof/>
                                <w:color w:val="595959" w:themeColor="text1" w:themeTint="A6"/>
                              </w:rPr>
                            </w:pPr>
                            <w:r>
                              <w:t xml:space="preserve">Figure </w:t>
                            </w:r>
                            <w:fldSimple w:instr=" SEQ Figure \* ARABIC ">
                              <w:r w:rsidR="00C416B6">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E31239" w:rsidRPr="00F519DC" w:rsidRDefault="00E31239" w:rsidP="00151B72">
                      <w:pPr>
                        <w:pStyle w:val="Lgende"/>
                        <w:rPr>
                          <w:noProof/>
                          <w:color w:val="595959" w:themeColor="text1" w:themeTint="A6"/>
                        </w:rPr>
                      </w:pPr>
                      <w:r>
                        <w:t xml:space="preserve">Figure </w:t>
                      </w:r>
                      <w:fldSimple w:instr=" SEQ Figure \* ARABIC ">
                        <w:r w:rsidR="00C416B6">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C416B6">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9" w:name="_Toc491090047"/>
      <w:r>
        <w:lastRenderedPageBreak/>
        <w:t>Etude du marché</w:t>
      </w:r>
      <w:r w:rsidR="00FC08B9">
        <w:t xml:space="preserve"> des Serious Games</w:t>
      </w:r>
      <w:bookmarkEnd w:id="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10" w:name="_Toc491090048"/>
      <w:r>
        <w:lastRenderedPageBreak/>
        <w:t>Analyse du projet I-Learning</w:t>
      </w:r>
      <w:bookmarkEnd w:id="10"/>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E31239" w:rsidRPr="00F16000" w:rsidRDefault="00E31239" w:rsidP="00151B72">
                              <w:pPr>
                                <w:pStyle w:val="Lgende"/>
                                <w:rPr>
                                  <w:noProof/>
                                  <w:color w:val="595959" w:themeColor="text1" w:themeTint="A6"/>
                                </w:rPr>
                              </w:pPr>
                              <w:r>
                                <w:t xml:space="preserve">Figure </w:t>
                              </w:r>
                              <w:fldSimple w:instr=" SEQ Figure \* ARABIC ">
                                <w:r w:rsidR="00C416B6">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E31239" w:rsidRPr="00F16000" w:rsidRDefault="00E31239" w:rsidP="00151B72">
                        <w:pPr>
                          <w:pStyle w:val="Lgende"/>
                          <w:rPr>
                            <w:noProof/>
                            <w:color w:val="595959" w:themeColor="text1" w:themeTint="A6"/>
                          </w:rPr>
                        </w:pPr>
                        <w:r>
                          <w:t xml:space="preserve">Figure </w:t>
                        </w:r>
                        <w:fldSimple w:instr=" SEQ Figure \* ARABIC ">
                          <w:r w:rsidR="00C416B6">
                            <w:rPr>
                              <w:noProof/>
                            </w:rPr>
                            <w:t>6</w:t>
                          </w:r>
                        </w:fldSimple>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E31239" w:rsidRPr="00A849D0" w:rsidRDefault="00E31239" w:rsidP="00151B72">
                              <w:pPr>
                                <w:pStyle w:val="Lgende"/>
                                <w:rPr>
                                  <w:noProof/>
                                  <w:color w:val="595959" w:themeColor="text1" w:themeTint="A6"/>
                                </w:rPr>
                              </w:pPr>
                              <w:r>
                                <w:t xml:space="preserve">Figure </w:t>
                              </w:r>
                              <w:fldSimple w:instr=" SEQ Figure \* ARABIC ">
                                <w:r w:rsidR="00C416B6">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E31239" w:rsidRPr="00A849D0" w:rsidRDefault="00E31239" w:rsidP="00151B72">
                        <w:pPr>
                          <w:pStyle w:val="Lgende"/>
                          <w:rPr>
                            <w:noProof/>
                            <w:color w:val="595959" w:themeColor="text1" w:themeTint="A6"/>
                          </w:rPr>
                        </w:pPr>
                        <w:r>
                          <w:t xml:space="preserve">Figure </w:t>
                        </w:r>
                        <w:fldSimple w:instr=" SEQ Figure \* ARABIC ">
                          <w:r w:rsidR="00C416B6">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E31239" w:rsidRPr="00EA6840" w:rsidRDefault="00E31239" w:rsidP="00151B72">
                              <w:pPr>
                                <w:pStyle w:val="Lgende"/>
                                <w:rPr>
                                  <w:noProof/>
                                  <w:color w:val="595959" w:themeColor="text1" w:themeTint="A6"/>
                                </w:rPr>
                              </w:pPr>
                              <w:r>
                                <w:t xml:space="preserve">Figure </w:t>
                              </w:r>
                              <w:fldSimple w:instr=" SEQ Figure \* ARABIC ">
                                <w:r w:rsidR="00C416B6">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E31239" w:rsidRPr="00EA6840" w:rsidRDefault="00E31239" w:rsidP="00151B72">
                        <w:pPr>
                          <w:pStyle w:val="Lgende"/>
                          <w:rPr>
                            <w:noProof/>
                            <w:color w:val="595959" w:themeColor="text1" w:themeTint="A6"/>
                          </w:rPr>
                        </w:pPr>
                        <w:r>
                          <w:t xml:space="preserve">Figure </w:t>
                        </w:r>
                        <w:fldSimple w:instr=" SEQ Figure \* ARABIC ">
                          <w:r w:rsidR="00C416B6">
                            <w:rPr>
                              <w:noProof/>
                            </w:rPr>
                            <w:t>8</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E31239" w:rsidRPr="00B17D19" w:rsidRDefault="00E31239" w:rsidP="00151B72">
                              <w:pPr>
                                <w:pStyle w:val="Lgende"/>
                                <w:rPr>
                                  <w:noProof/>
                                  <w:color w:val="595959" w:themeColor="text1" w:themeTint="A6"/>
                                </w:rPr>
                              </w:pPr>
                              <w:r>
                                <w:t xml:space="preserve">Figure </w:t>
                              </w:r>
                              <w:fldSimple w:instr=" SEQ Figure \* ARABIC ">
                                <w:r w:rsidR="00C416B6">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E31239" w:rsidRPr="00B17D19" w:rsidRDefault="00E31239" w:rsidP="00151B72">
                        <w:pPr>
                          <w:pStyle w:val="Lgende"/>
                          <w:rPr>
                            <w:noProof/>
                            <w:color w:val="595959" w:themeColor="text1" w:themeTint="A6"/>
                          </w:rPr>
                        </w:pPr>
                        <w:r>
                          <w:t xml:space="preserve">Figure </w:t>
                        </w:r>
                        <w:fldSimple w:instr=" SEQ Figure \* ARABIC ">
                          <w:r w:rsidR="00C416B6">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E31239" w:rsidRPr="00151B72" w:rsidRDefault="00E31239" w:rsidP="00151B72">
                              <w:pPr>
                                <w:pStyle w:val="Lgende"/>
                              </w:pPr>
                              <w:r>
                                <w:t xml:space="preserve">Figure </w:t>
                              </w:r>
                              <w:bookmarkStart w:id="11" w:name="_Hlk490861340"/>
                              <w:r>
                                <w:fldChar w:fldCharType="begin"/>
                              </w:r>
                              <w:r>
                                <w:instrText xml:space="preserve"> SEQ Figure \* ARABIC </w:instrText>
                              </w:r>
                              <w:r>
                                <w:fldChar w:fldCharType="separate"/>
                              </w:r>
                              <w:r w:rsidR="00C416B6">
                                <w:rPr>
                                  <w:noProof/>
                                </w:rPr>
                                <w:t>10</w:t>
                              </w:r>
                              <w:r>
                                <w:fldChar w:fldCharType="end"/>
                              </w:r>
                              <w:bookmarkEnd w:id="11"/>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E31239" w:rsidRPr="00151B72" w:rsidRDefault="00E31239" w:rsidP="00151B72">
                        <w:pPr>
                          <w:pStyle w:val="Lgende"/>
                        </w:pPr>
                        <w:r>
                          <w:t xml:space="preserve">Figure </w:t>
                        </w:r>
                        <w:bookmarkStart w:id="12" w:name="_Hlk490861340"/>
                        <w:r>
                          <w:fldChar w:fldCharType="begin"/>
                        </w:r>
                        <w:r>
                          <w:instrText xml:space="preserve"> SEQ Figure \* ARABIC </w:instrText>
                        </w:r>
                        <w:r>
                          <w:fldChar w:fldCharType="separate"/>
                        </w:r>
                        <w:r w:rsidR="00C416B6">
                          <w:rPr>
                            <w:noProof/>
                          </w:rPr>
                          <w:t>10</w:t>
                        </w:r>
                        <w:r>
                          <w:fldChar w:fldCharType="end"/>
                        </w:r>
                        <w:bookmarkEnd w:id="12"/>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C416B6">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C416B6">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C416B6">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E31239" w:rsidRPr="00294850" w:rsidRDefault="00E31239" w:rsidP="00517F0E">
                              <w:pPr>
                                <w:pStyle w:val="Lgende"/>
                                <w:rPr>
                                  <w:noProof/>
                                  <w:color w:val="595959" w:themeColor="text1" w:themeTint="A6"/>
                                </w:rPr>
                              </w:pPr>
                              <w:r>
                                <w:t xml:space="preserve">Figure </w:t>
                              </w:r>
                              <w:fldSimple w:instr=" SEQ Figure \* ARABIC ">
                                <w:r w:rsidR="00C416B6">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E31239" w:rsidRPr="00294850" w:rsidRDefault="00E31239" w:rsidP="00517F0E">
                        <w:pPr>
                          <w:pStyle w:val="Lgende"/>
                          <w:rPr>
                            <w:noProof/>
                            <w:color w:val="595959" w:themeColor="text1" w:themeTint="A6"/>
                          </w:rPr>
                        </w:pPr>
                        <w:r>
                          <w:t xml:space="preserve">Figure </w:t>
                        </w:r>
                        <w:fldSimple w:instr=" SEQ Figure \* ARABIC ">
                          <w:r w:rsidR="00C416B6">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C416B6">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C416B6">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7696"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C416B6">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C416B6">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C416B6">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C416B6">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C416B6">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C416B6">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C416B6">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F55514">
        <w:rPr>
          <w:noProof/>
        </w:rPr>
        <w:fldChar w:fldCharType="begin"/>
      </w:r>
      <w:r w:rsidR="00F55514">
        <w:rPr>
          <w:noProof/>
        </w:rPr>
        <w:instrText xml:space="preserve"> SEQ Figure \* ARABIC </w:instrText>
      </w:r>
      <w:r w:rsidR="00F55514">
        <w:rPr>
          <w:noProof/>
        </w:rPr>
        <w:fldChar w:fldCharType="separate"/>
      </w:r>
      <w:r w:rsidR="00C416B6">
        <w:rPr>
          <w:noProof/>
        </w:rPr>
        <w:t>24</w:t>
      </w:r>
      <w:r w:rsidR="00F5551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13" w:name="_Toc491090049"/>
      <w:r>
        <w:t>Ergonomie et Design</w:t>
      </w:r>
      <w:bookmarkEnd w:id="13"/>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C416B6">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C416B6">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C416B6">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4" w:name="_Toc491090050"/>
      <w:r>
        <w:t>Sécurité du projet</w:t>
      </w:r>
      <w:bookmarkEnd w:id="14"/>
      <w:r>
        <w:t xml:space="preserve"> </w:t>
      </w:r>
    </w:p>
    <w:p w:rsidR="00DF08A8" w:rsidRPr="00DF08A8" w:rsidRDefault="00DF08A8" w:rsidP="00DF08A8">
      <w:r>
        <w:tab/>
        <w:t>TODO : triche</w:t>
      </w:r>
    </w:p>
    <w:p w:rsidR="00521D6B" w:rsidRDefault="00521D6B" w:rsidP="00521D6B">
      <w:pPr>
        <w:pStyle w:val="Titre3"/>
        <w:numPr>
          <w:ilvl w:val="0"/>
          <w:numId w:val="23"/>
        </w:numPr>
      </w:pPr>
      <w:bookmarkStart w:id="15" w:name="_Toc491090051"/>
      <w:r>
        <w:t>Performance du projet</w:t>
      </w:r>
      <w:bookmarkEnd w:id="15"/>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 xml:space="preserve">par le nombre : il est donc possible de construire un nombre infini de formations et de jeux, construire une bibliothèque de formations dont on pourra modifier et les mettre à jour pour qu’elles </w:t>
      </w:r>
      <w:r w:rsidR="004317BF">
        <w:lastRenderedPageBreak/>
        <w:t>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5276B2" w:rsidRDefault="009E2846" w:rsidP="005276B2">
      <w:r>
        <w:tab/>
        <w:t xml:space="preserve">TODO : </w:t>
      </w:r>
      <w:r w:rsidR="005276B2">
        <w:t>distribution des responsabilités</w:t>
      </w:r>
    </w:p>
    <w:p w:rsidR="000C5BF6" w:rsidRDefault="00755D83" w:rsidP="00837488">
      <w:r>
        <w:rPr>
          <w:noProof/>
        </w:rPr>
        <mc:AlternateContent>
          <mc:Choice Requires="wpg">
            <w:drawing>
              <wp:anchor distT="0" distB="0" distL="114300" distR="114300" simplePos="0" relativeHeight="251681792"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48"/>
                          </pic:cNvPr>
                          <pic:cNvPicPr>
                            <a:picLocks noChangeAspect="1"/>
                          </pic:cNvPicPr>
                        </pic:nvPicPr>
                        <pic:blipFill rotWithShape="1">
                          <a:blip r:embed="rId49">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E31239" w:rsidRPr="00164E10" w:rsidRDefault="00E31239" w:rsidP="000C5BF6">
                              <w:pPr>
                                <w:pStyle w:val="Lgende"/>
                                <w:rPr>
                                  <w:noProof/>
                                  <w:color w:val="595959" w:themeColor="text1" w:themeTint="A6"/>
                                </w:rPr>
                              </w:pPr>
                              <w:r>
                                <w:t xml:space="preserve">Figure </w:t>
                              </w:r>
                              <w:fldSimple w:instr=" SEQ Figure \* ARABIC ">
                                <w:r w:rsidR="00C416B6">
                                  <w:rPr>
                                    <w:noProof/>
                                  </w:rPr>
                                  <w:t>28</w:t>
                                </w:r>
                              </w:fldSimple>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1792;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0"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E31239" w:rsidRPr="00164E10" w:rsidRDefault="00E31239" w:rsidP="000C5BF6">
                        <w:pPr>
                          <w:pStyle w:val="Lgende"/>
                          <w:rPr>
                            <w:noProof/>
                            <w:color w:val="595959" w:themeColor="text1" w:themeTint="A6"/>
                          </w:rPr>
                        </w:pPr>
                        <w:r>
                          <w:t xml:space="preserve">Figure </w:t>
                        </w:r>
                        <w:fldSimple w:instr=" SEQ Figure \* ARABIC ">
                          <w:r w:rsidR="00C416B6">
                            <w:rPr>
                              <w:noProof/>
                            </w:rPr>
                            <w:t>28</w:t>
                          </w:r>
                        </w:fldSimple>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6"/>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lastRenderedPageBreak/>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fldSimple w:instr=" SEQ Figure \* ARABIC ">
        <w:r w:rsidR="00C416B6">
          <w:rPr>
            <w:noProof/>
          </w:rPr>
          <w:t>29</w:t>
        </w:r>
      </w:fldSimple>
      <w:r>
        <w:t xml:space="preserve"> – Exemple sous WebStorm d’une méthode </w:t>
      </w:r>
      <w:r>
        <w:rPr>
          <w:b/>
        </w:rPr>
        <w:t>display</w:t>
      </w:r>
      <w:r>
        <w:t xml:space="preserve"> d’une « View »</w:t>
      </w:r>
    </w:p>
    <w:p w:rsidR="004C10EA" w:rsidRDefault="004C10EA" w:rsidP="00E928EA">
      <w:r>
        <w:rPr>
          <w:noProof/>
        </w:rPr>
        <w:lastRenderedPageBreak/>
        <mc:AlternateContent>
          <mc:Choice Requires="wps">
            <w:drawing>
              <wp:anchor distT="45720" distB="45720" distL="114300" distR="114300" simplePos="0" relativeHeight="251683840"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E31239" w:rsidRPr="004C10EA" w:rsidRDefault="00E31239"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2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E31239" w:rsidRPr="004C10EA" w:rsidRDefault="00E31239"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E31239" w:rsidRPr="004C10EA" w:rsidRDefault="00E31239"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E31239" w:rsidRPr="004C10EA" w:rsidRDefault="00E31239"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fléchées</w:t>
      </w:r>
      <w:r w:rsidR="00B13050">
        <w:rPr>
          <w:rStyle w:val="Appelnotedebasdep"/>
        </w:rPr>
        <w:footnoteReference w:id="7"/>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lastRenderedPageBreak/>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fldSimple w:instr=" SEQ Figure \* ARABIC ">
        <w:r w:rsidR="00C416B6">
          <w:rPr>
            <w:noProof/>
          </w:rPr>
          <w:t>30</w:t>
        </w:r>
      </w:fldSimple>
      <w:r>
        <w:t xml:space="preserve"> – La méthode </w:t>
      </w:r>
      <w:r>
        <w:rPr>
          <w:b/>
        </w:rPr>
        <w:t>display</w:t>
      </w:r>
      <w:r>
        <w:t xml:space="preserve"> devient plus difficile à lire : on ne peut pas prendre de recul</w:t>
      </w:r>
      <w:r w:rsidR="00DE3AEB">
        <w:t xml:space="preserve"> </w:t>
      </w:r>
    </w:p>
    <w:p w:rsidR="00991B5D" w:rsidRDefault="00991B5D" w:rsidP="00991B5D">
      <w:r>
        <w:tab/>
        <w:t xml:space="preserve">Cette nouvelle architecture en place, nous nous sommes attaqués aux tests </w:t>
      </w:r>
      <w:r w:rsidR="00275E75">
        <w:t>sur le projet : il y a plusieurs raisons de réaliser des tests</w:t>
      </w:r>
      <w:r w:rsidR="00AC5F56">
        <w:rPr>
          <w:rStyle w:val="Appelnotedebasdep"/>
        </w:rPr>
        <w:footnoteReference w:id="8"/>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5C7291" w:rsidRDefault="00E01118" w:rsidP="005C7291">
      <w:r>
        <w:lastRenderedPageBreak/>
        <w:tab/>
        <w:t>Pour rebondir sur les tests, une bonne pratique à avoir pour obtenir des couvertures de tests à 100% est le « Test Driven Development</w:t>
      </w:r>
      <w:r w:rsidR="0014355B">
        <w:t> »</w:t>
      </w:r>
      <w:r w:rsidR="006E35C4">
        <w:t xml:space="preserve"> (TDD)</w:t>
      </w:r>
      <w:r w:rsidR="00010466">
        <w:rPr>
          <w:rStyle w:val="Appelnotedebasdep"/>
        </w:rPr>
        <w:footnoteReference w:id="9"/>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0"/>
      </w:r>
      <w:r w:rsidR="00A90BA7">
        <w:t xml:space="preserve"> : par petites itérations, on nous présente des règles à suivre pour la machine à café. </w:t>
      </w:r>
      <w:r w:rsidR="006E35C4">
        <w:t>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TDD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1"/>
      </w:r>
      <w:r w:rsidR="00E94513">
        <w:t xml:space="preserve"> – « Extreme Programming » - cela permet au binôme d’avoir une vision plus globale des fonctionnalités qui sont implémentées au sein du projet.</w:t>
      </w:r>
    </w:p>
    <w:p w:rsidR="00482404" w:rsidRPr="005C7291" w:rsidRDefault="00482404" w:rsidP="005C7291">
      <w:r>
        <w:tab/>
      </w:r>
      <w:r w:rsidR="00010466">
        <w:t>Un dernier sujet qui a son importance sur le projet I-Learning du fait que plusieurs éléments de notre interface visuelle présentent de fortes dépendances, c’est la distribution des responsabilités</w:t>
      </w:r>
      <w:r w:rsidR="00E648BC">
        <w:t xml:space="preserve"> (TODO)</w:t>
      </w:r>
      <w:r w:rsidR="003307B5">
        <w:t xml:space="preserve"> </w:t>
      </w:r>
    </w:p>
    <w:p w:rsidR="00521D6B" w:rsidRDefault="00521D6B" w:rsidP="00607E57">
      <w:pPr>
        <w:pStyle w:val="Titre3"/>
        <w:numPr>
          <w:ilvl w:val="0"/>
          <w:numId w:val="23"/>
        </w:numPr>
      </w:pPr>
      <w:bookmarkStart w:id="16" w:name="_Toc491090052"/>
      <w:r>
        <w:t>Evolution et voies d’amélioration</w:t>
      </w:r>
      <w:bookmarkEnd w:id="16"/>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lastRenderedPageBreak/>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17" w:author="David Ma" w:date="2017-08-19T09:19:00Z">
        <w:r w:rsidR="00971B7D" w:rsidDel="005A2BF0">
          <w:delText>ces puzzle</w:delText>
        </w:r>
      </w:del>
      <w:ins w:id="18"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2"/>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3"/>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w:t>
      </w:r>
      <w:r w:rsidR="00A5634B">
        <w:lastRenderedPageBreak/>
        <w:t xml:space="preserve">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sidR="00C416B6">
          <w:rPr>
            <w:noProof/>
          </w:rPr>
          <w:t>31</w:t>
        </w:r>
      </w:fldSimple>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sidR="00C416B6">
          <w:rPr>
            <w:noProof/>
          </w:rPr>
          <w:t>32</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E31239" w:rsidRPr="00692D44" w:rsidRDefault="00E31239" w:rsidP="00EE6722">
                              <w:pPr>
                                <w:pStyle w:val="Lgende"/>
                                <w:rPr>
                                  <w:noProof/>
                                  <w:color w:val="595959" w:themeColor="text1" w:themeTint="A6"/>
                                </w:rPr>
                              </w:pPr>
                              <w:r>
                                <w:t xml:space="preserve">Figure </w:t>
                              </w:r>
                              <w:fldSimple w:instr=" SEQ Figure \* ARABIC ">
                                <w:r w:rsidR="00C416B6">
                                  <w:rPr>
                                    <w:noProof/>
                                  </w:rPr>
                                  <w:t>33</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6"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E31239" w:rsidRPr="00692D44" w:rsidRDefault="00E31239" w:rsidP="00EE6722">
                        <w:pPr>
                          <w:pStyle w:val="Lgende"/>
                          <w:rPr>
                            <w:noProof/>
                            <w:color w:val="595959" w:themeColor="text1" w:themeTint="A6"/>
                          </w:rPr>
                        </w:pPr>
                        <w:r>
                          <w:t xml:space="preserve">Figure </w:t>
                        </w:r>
                        <w:fldSimple w:instr=" SEQ Figure \* ARABIC ">
                          <w:r w:rsidR="00C416B6">
                            <w:rPr>
                              <w:noProof/>
                            </w:rPr>
                            <w:t>33</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E31239" w:rsidRPr="00126561" w:rsidRDefault="00E31239" w:rsidP="00EE6722">
                              <w:pPr>
                                <w:pStyle w:val="Lgende"/>
                                <w:rPr>
                                  <w:noProof/>
                                  <w:color w:val="595959" w:themeColor="text1" w:themeTint="A6"/>
                                </w:rPr>
                              </w:pPr>
                              <w:r>
                                <w:t xml:space="preserve">Figure </w:t>
                              </w:r>
                              <w:fldSimple w:instr=" SEQ Figure \* ARABIC ">
                                <w:r w:rsidR="00C416B6">
                                  <w:rPr>
                                    <w:noProof/>
                                  </w:rPr>
                                  <w:t>34</w:t>
                                </w:r>
                              </w:fldSimple>
                              <w:r>
                                <w:t xml:space="preserve"> – Maquette de la page de modification d’une formation</w:t>
                              </w:r>
                            </w:p>
                            <w:p w:rsidR="00E31239" w:rsidRPr="00A77490" w:rsidRDefault="00E31239"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8"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E31239" w:rsidRPr="00126561" w:rsidRDefault="00E31239" w:rsidP="00EE6722">
                        <w:pPr>
                          <w:pStyle w:val="Lgende"/>
                          <w:rPr>
                            <w:noProof/>
                            <w:color w:val="595959" w:themeColor="text1" w:themeTint="A6"/>
                          </w:rPr>
                        </w:pPr>
                        <w:r>
                          <w:t xml:space="preserve">Figure </w:t>
                        </w:r>
                        <w:fldSimple w:instr=" SEQ Figure \* ARABIC ">
                          <w:r w:rsidR="00C416B6">
                            <w:rPr>
                              <w:noProof/>
                            </w:rPr>
                            <w:t>34</w:t>
                          </w:r>
                        </w:fldSimple>
                        <w:r>
                          <w:t xml:space="preserve"> – Maquette de la page de modification d’une formation</w:t>
                        </w:r>
                      </w:p>
                      <w:p w:rsidR="00E31239" w:rsidRPr="00A77490" w:rsidRDefault="00E31239"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w:t>
      </w:r>
      <w:r w:rsidR="00E11207">
        <w:lastRenderedPageBreak/>
        <w:t>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19" w:name="_Toc491090053"/>
      <w:r>
        <w:t>Quelle valeur ajoutée pour VISEO Technologies ?</w:t>
      </w:r>
      <w:bookmarkEnd w:id="19"/>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20" w:name="_Toc491090054"/>
      <w:r>
        <w:t>Quel avenir pour les Serious Games et les plateformes de Serious Games ?</w:t>
      </w:r>
      <w:bookmarkEnd w:id="2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de l’entreprise, de l’éducation, dans l’armée</w:t>
      </w:r>
      <w:r w:rsidR="00003310">
        <w:rPr>
          <w:rStyle w:val="Appelnotedebasdep"/>
        </w:rPr>
        <w:footnoteReference w:id="14"/>
      </w:r>
      <w:r w:rsidR="00586FE0">
        <w:t xml:space="preserve"> et avoir différentes motivations ou objectifs outre le fait de </w:t>
      </w:r>
      <w:r w:rsidR="00304900">
        <w:t>pouvoir transmettre un savoir et de faire jouer une situation particulière.</w:t>
      </w:r>
      <w:r w:rsidR="005505BE">
        <w:t xml:space="preserve"> </w:t>
      </w:r>
      <w:r w:rsidR="005505BE">
        <w:lastRenderedPageBreak/>
        <w:t>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15"/>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16"/>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21" w:name="_Toc489331661"/>
      <w:bookmarkStart w:id="22" w:name="_Toc489331806"/>
      <w:bookmarkStart w:id="23" w:name="_Toc489539643"/>
      <w:bookmarkStart w:id="24" w:name="_Toc489593721"/>
      <w:bookmarkStart w:id="25" w:name="_Toc489608215"/>
      <w:bookmarkStart w:id="26" w:name="_Toc489718490"/>
      <w:bookmarkStart w:id="27" w:name="_Toc489718511"/>
      <w:bookmarkStart w:id="28" w:name="_Toc489793807"/>
      <w:bookmarkStart w:id="29" w:name="_Toc489793828"/>
      <w:bookmarkStart w:id="30" w:name="_Toc489884285"/>
      <w:bookmarkStart w:id="31" w:name="_Toc489940548"/>
      <w:bookmarkStart w:id="32" w:name="_Toc490128984"/>
      <w:bookmarkStart w:id="33" w:name="_Toc490129297"/>
      <w:bookmarkStart w:id="34" w:name="_Toc490129331"/>
      <w:bookmarkStart w:id="35" w:name="_Toc490129394"/>
      <w:bookmarkStart w:id="36" w:name="_Toc490129937"/>
      <w:bookmarkStart w:id="37" w:name="_Toc490130271"/>
      <w:bookmarkStart w:id="38" w:name="_Toc490130642"/>
      <w:bookmarkStart w:id="39" w:name="_Toc490652346"/>
      <w:bookmarkStart w:id="40" w:name="_Toc490765788"/>
      <w:bookmarkStart w:id="41" w:name="_Toc490765814"/>
      <w:bookmarkStart w:id="42" w:name="_Toc490767366"/>
      <w:bookmarkStart w:id="43" w:name="_Toc490858923"/>
      <w:bookmarkStart w:id="44" w:name="_Toc490861392"/>
      <w:bookmarkStart w:id="45" w:name="_Toc490961504"/>
      <w:bookmarkStart w:id="46" w:name="_Toc490991293"/>
      <w:bookmarkStart w:id="47" w:name="_Toc490993546"/>
      <w:bookmarkStart w:id="48" w:name="_Toc491035948"/>
      <w:bookmarkStart w:id="49" w:name="_Toc491037380"/>
      <w:bookmarkStart w:id="50" w:name="_Toc49109005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50CF8" w:rsidRDefault="00C139B0" w:rsidP="00E02D60">
      <w:pPr>
        <w:pStyle w:val="Titre1"/>
        <w:numPr>
          <w:ilvl w:val="0"/>
          <w:numId w:val="17"/>
        </w:numPr>
      </w:pPr>
      <w:bookmarkStart w:id="51" w:name="_Toc491090056"/>
      <w:r>
        <w:t>Dimensions techniques du projet</w:t>
      </w:r>
      <w:bookmarkEnd w:id="51"/>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C416B6">
        <w:rPr>
          <w:noProof/>
          <w:lang w:val="en-GB"/>
        </w:rPr>
        <w:t>35</w:t>
      </w:r>
      <w:r w:rsidR="00F5551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C416B6">
        <w:rPr>
          <w:noProof/>
          <w:lang w:val="en-GB"/>
        </w:rPr>
        <w:t>36</w:t>
      </w:r>
      <w:r w:rsidR="00F5551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C416B6">
          <w:rPr>
            <w:noProof/>
          </w:rPr>
          <w:t>37</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52" w:name="_Toc491090057"/>
      <w:r>
        <w:lastRenderedPageBreak/>
        <w:t>Dimensions humaines et managériales internes à VISEO Technologies</w:t>
      </w:r>
      <w:bookmarkEnd w:id="52"/>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17"/>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AF68B3" w:rsidRDefault="00AF68B3" w:rsidP="00AF68B3">
      <w:pPr>
        <w:keepNext/>
      </w:pPr>
      <w:r>
        <w:rPr>
          <w:noProof/>
        </w:rPr>
        <w:drawing>
          <wp:inline distT="0" distB="0" distL="0" distR="0">
            <wp:extent cx="5753100" cy="2447925"/>
            <wp:effectExtent l="0" t="0" r="0" b="0"/>
            <wp:docPr id="77" name="Image 77" descr="C:\Users\dma3622\AppData\Local\Microsoft\Windows\INetCache\Content.Word\po &amp; ppo.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fldSimple w:instr=" SEQ Figure \* ARABIC ">
        <w:r w:rsidR="00C416B6">
          <w:rPr>
            <w:noProof/>
          </w:rPr>
          <w:t>38</w:t>
        </w:r>
      </w:fldSimple>
      <w:r>
        <w:t xml:space="preserve"> – Objectifs d’un </w:t>
      </w:r>
      <w:r w:rsidRPr="00C416B6">
        <w:rPr>
          <w:b/>
        </w:rPr>
        <w:t>Product</w:t>
      </w:r>
      <w:r>
        <w:t xml:space="preserve"> </w:t>
      </w:r>
      <w:r w:rsidRPr="00C416B6">
        <w:rPr>
          <w:b/>
        </w:rPr>
        <w:t>Owner</w:t>
      </w:r>
      <w:r w:rsidR="00A15CB7">
        <w:rPr>
          <w:rStyle w:val="Appelnotedebasdep"/>
        </w:rPr>
        <w:footnoteReference w:id="18"/>
      </w:r>
    </w:p>
    <w:p w:rsidR="001F0C9E" w:rsidRDefault="001F0C9E">
      <w:r>
        <w:t>Defn. PO &amp; PPO</w:t>
      </w:r>
    </w:p>
    <w:p w:rsidR="008B55A1" w:rsidRPr="008B55A1" w:rsidRDefault="008B55A1">
      <w:r>
        <w:tab/>
        <w:t xml:space="preserve">Le </w:t>
      </w:r>
      <w:r>
        <w:rPr>
          <w:b/>
        </w:rPr>
        <w:t>Product Owner</w:t>
      </w:r>
      <w:r w:rsidR="00912501">
        <w:rPr>
          <w:rStyle w:val="Appelnotedebasdep"/>
          <w:b/>
        </w:rPr>
        <w:footnoteReference w:id="19"/>
      </w:r>
      <w:r>
        <w:rPr>
          <w:b/>
        </w:rPr>
        <w:t xml:space="preserve"> </w:t>
      </w:r>
      <w:r w:rsidR="00F076BD">
        <w:t>est celui qui définit la vision du projet en fonction de ce qu’il cherche à construire et il transmet cette vision à l’équipe Scrum</w:t>
      </w:r>
    </w:p>
    <w:p w:rsidR="00F063FE" w:rsidRDefault="001F0C9E" w:rsidP="00402164">
      <w:r>
        <w:lastRenderedPageBreak/>
        <w:t>Defn Scrum Master</w:t>
      </w:r>
      <w:r w:rsidR="00F063FE">
        <w:rPr>
          <w:noProof/>
        </w:rPr>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fldSimple w:instr=" SEQ Figure \* ARABIC ">
        <w:r w:rsidR="00C416B6">
          <w:rPr>
            <w:noProof/>
          </w:rPr>
          <w:t>39</w:t>
        </w:r>
      </w:fldSimple>
      <w:r>
        <w:t xml:space="preserve"> – Description du déroulement de la méthode </w:t>
      </w:r>
      <w:r w:rsidR="00C416B6">
        <w:t xml:space="preserve">agile </w:t>
      </w:r>
      <w:r>
        <w:t>« Scrum »</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fldSimple w:instr=" SEQ Figure \* ARABIC ">
        <w:r w:rsidR="00C416B6">
          <w:rPr>
            <w:noProof/>
          </w:rPr>
          <w:t>40</w:t>
        </w:r>
      </w:fldSimple>
      <w:r>
        <w:t xml:space="preserve"> – Conditions du </w:t>
      </w:r>
      <w:r w:rsidRPr="00C416B6">
        <w:rPr>
          <w:b/>
        </w:rPr>
        <w:t>Sprint</w:t>
      </w:r>
      <w:r>
        <w:t xml:space="preserve"> 11</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fldSimple w:instr=" SEQ Figure \* ARABIC ">
        <w:r w:rsidR="00C416B6">
          <w:rPr>
            <w:noProof/>
          </w:rPr>
          <w:t>41</w:t>
        </w:r>
      </w:fldSimple>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5E1759" w:rsidRPr="006A37F0" w:rsidRDefault="005E1759">
      <w:pPr>
        <w:jc w:val="left"/>
      </w:pPr>
      <w:r w:rsidRPr="006A37F0">
        <w:br w:type="page"/>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fldChar w:fldCharType="begin"/>
      </w:r>
      <w:r w:rsidRPr="00402164">
        <w:rPr>
          <w:lang w:val="en-GB"/>
        </w:rPr>
        <w:instrText xml:space="preserve"> SEQ Figure \* ARABIC </w:instrText>
      </w:r>
      <w:r>
        <w:fldChar w:fldCharType="separate"/>
      </w:r>
      <w:r w:rsidRPr="00402164">
        <w:rPr>
          <w:noProof/>
          <w:lang w:val="en-GB"/>
        </w:rPr>
        <w:t>42</w:t>
      </w:r>
      <w: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562EF1" w:rsidRDefault="00C90D2D">
      <w:r w:rsidRPr="00402164">
        <w:rPr>
          <w:lang w:val="en-GB"/>
        </w:rPr>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w:t>
      </w:r>
      <w:r w:rsidR="00530A97">
        <w:lastRenderedPageBreak/>
        <w:t xml:space="preserve">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lastRenderedPageBreak/>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 xml:space="preserve">et apporte des conseils pour chaque collaborateur, chose qu’il est tout à fait capable car c’est un responsable hiérarchique qui a acquis une </w:t>
      </w:r>
      <w:r w:rsidR="000C6376">
        <w:lastRenderedPageBreak/>
        <w:t>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54" w:name="_Toc491090058"/>
      <w:r>
        <w:lastRenderedPageBreak/>
        <w:t>Dimensions développement durable et responsabilité sociale et sociétale</w:t>
      </w:r>
      <w:bookmarkEnd w:id="54"/>
    </w:p>
    <w:p w:rsidR="005C66CB" w:rsidRPr="002144D6" w:rsidRDefault="000C6893" w:rsidP="00E02D60">
      <w:pPr>
        <w:pStyle w:val="Titre2"/>
        <w:numPr>
          <w:ilvl w:val="0"/>
          <w:numId w:val="20"/>
        </w:numPr>
      </w:pPr>
      <w:bookmarkStart w:id="55" w:name="_Toc491090059"/>
      <w:r>
        <w:t>Environnement</w:t>
      </w:r>
      <w:bookmarkEnd w:id="55"/>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20"/>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56" w:name="_Toc491090060"/>
      <w:r>
        <w:t>S</w:t>
      </w:r>
      <w:r w:rsidR="008459E1">
        <w:t>ocial</w:t>
      </w:r>
      <w:bookmarkEnd w:id="56"/>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2096"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1072"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69">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4144"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3120"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4384"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72">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6192"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7216"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21"/>
      </w:r>
      <w:r>
        <w:rPr>
          <w:noProof/>
        </w:rPr>
        <w:t>.</w:t>
      </w:r>
      <w:r w:rsidR="00614B8A">
        <w:br w:type="page"/>
      </w:r>
    </w:p>
    <w:p w:rsidR="00150CF8" w:rsidRDefault="00150CF8" w:rsidP="00E02D60">
      <w:pPr>
        <w:pStyle w:val="Titre1"/>
        <w:numPr>
          <w:ilvl w:val="0"/>
          <w:numId w:val="17"/>
        </w:numPr>
      </w:pPr>
      <w:bookmarkStart w:id="57" w:name="_Toc491090061"/>
      <w:r>
        <w:lastRenderedPageBreak/>
        <w:t>Bilan</w:t>
      </w:r>
      <w:bookmarkEnd w:id="57"/>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58" w:name="_Toc491090062"/>
      <w:r>
        <w:lastRenderedPageBreak/>
        <w:t>Bibliographie</w:t>
      </w:r>
      <w:bookmarkEnd w:id="58"/>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59" w:name="_Toc491090063"/>
      <w:r>
        <w:lastRenderedPageBreak/>
        <w:t>Annexes</w:t>
      </w:r>
      <w:bookmarkEnd w:id="59"/>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60" w:name="_Toc491090064"/>
      <w:r>
        <w:lastRenderedPageBreak/>
        <w:t>Glossaire</w:t>
      </w:r>
      <w:bookmarkEnd w:id="60"/>
    </w:p>
    <w:sectPr w:rsidR="0030730B" w:rsidSect="001E09FE">
      <w:footerReference w:type="default" r:id="rId75"/>
      <w:footerReference w:type="first" r:id="rId76"/>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6058" w:rsidRDefault="00FE6058" w:rsidP="00C6554A">
      <w:pPr>
        <w:spacing w:before="0" w:after="0" w:line="240" w:lineRule="auto"/>
      </w:pPr>
      <w:r>
        <w:separator/>
      </w:r>
    </w:p>
  </w:endnote>
  <w:endnote w:type="continuationSeparator" w:id="0">
    <w:p w:rsidR="00FE6058" w:rsidRDefault="00FE605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altName w:val="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E31239" w:rsidRDefault="00E31239">
        <w:pPr>
          <w:pStyle w:val="Pieddepage"/>
        </w:pPr>
        <w:r>
          <w:ptab w:relativeTo="margin" w:alignment="center" w:leader="none"/>
        </w: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1239" w:rsidRDefault="00E31239">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912501" w:rsidRPr="00912501">
                                <w:rPr>
                                  <w:rFonts w:asciiTheme="majorHAnsi" w:eastAsiaTheme="majorEastAsia" w:hAnsiTheme="majorHAnsi" w:cstheme="majorBidi"/>
                                  <w:noProof/>
                                  <w:color w:val="FFFFFF" w:themeColor="background1"/>
                                  <w:sz w:val="72"/>
                                  <w:szCs w:val="72"/>
                                </w:rPr>
                                <w:t>50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E31239" w:rsidRDefault="00E31239">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912501" w:rsidRPr="00912501">
                          <w:rPr>
                            <w:rFonts w:asciiTheme="majorHAnsi" w:eastAsiaTheme="majorEastAsia" w:hAnsiTheme="majorHAnsi" w:cstheme="majorBidi"/>
                            <w:noProof/>
                            <w:color w:val="FFFFFF" w:themeColor="background1"/>
                            <w:sz w:val="72"/>
                            <w:szCs w:val="72"/>
                          </w:rPr>
                          <w:t>50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39" w:rsidRDefault="00E31239" w:rsidP="00751372">
    <w:pPr>
      <w:pStyle w:val="Coordonnes"/>
    </w:pPr>
    <w:r>
      <w:t>David MA</w:t>
    </w:r>
    <w:r>
      <w:rPr>
        <w:lang w:bidi="fr-FR"/>
      </w:rPr>
      <w:t xml:space="preserve"> | </w:t>
    </w:r>
    <w:r>
      <w:t>Vendredi 25 août 2017</w:t>
    </w:r>
  </w:p>
  <w:p w:rsidR="00E31239" w:rsidRDefault="00E3123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6058" w:rsidRDefault="00FE6058" w:rsidP="00C6554A">
      <w:pPr>
        <w:spacing w:before="0" w:after="0" w:line="240" w:lineRule="auto"/>
      </w:pPr>
      <w:r>
        <w:separator/>
      </w:r>
    </w:p>
  </w:footnote>
  <w:footnote w:type="continuationSeparator" w:id="0">
    <w:p w:rsidR="00FE6058" w:rsidRDefault="00FE6058" w:rsidP="00C6554A">
      <w:pPr>
        <w:spacing w:before="0" w:after="0" w:line="240" w:lineRule="auto"/>
      </w:pPr>
      <w:r>
        <w:continuationSeparator/>
      </w:r>
    </w:p>
  </w:footnote>
  <w:footnote w:id="1">
    <w:p w:rsidR="00E31239" w:rsidRDefault="00E31239">
      <w:pPr>
        <w:pStyle w:val="Notedebasdepage"/>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hyperlink r:id="rId1" w:history="1">
        <w:r w:rsidRPr="005760F7">
          <w:rPr>
            <w:rStyle w:val="Lienhypertexte"/>
          </w:rPr>
          <w:t>https://developer.mozilla.org/en-US/docs/Web/API/Document_Object_Model</w:t>
        </w:r>
      </w:hyperlink>
      <w:r>
        <w:t xml:space="preserve"> </w:t>
      </w:r>
    </w:p>
  </w:footnote>
  <w:footnote w:id="2">
    <w:p w:rsidR="00E31239" w:rsidRDefault="00E31239">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E31239" w:rsidRDefault="00E31239">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E31239" w:rsidRDefault="00E31239">
      <w:pPr>
        <w:pStyle w:val="Notedebasdepage"/>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E31239" w:rsidRPr="00400DBB" w:rsidRDefault="00E31239">
      <w:pPr>
        <w:pStyle w:val="Notedebasdepage"/>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E31239" w:rsidRDefault="00E31239">
      <w:pPr>
        <w:pStyle w:val="Notedebasdepage"/>
      </w:pPr>
      <w:r>
        <w:rPr>
          <w:rStyle w:val="Appelnotedebasdep"/>
        </w:rPr>
        <w:footnoteRef/>
      </w:r>
      <w:r>
        <w:t xml:space="preserve"> </w:t>
      </w:r>
      <w:hyperlink r:id="rId6" w:history="1">
        <w:r w:rsidRPr="00CA7058">
          <w:rPr>
            <w:rStyle w:val="Lienhypertexte"/>
          </w:rPr>
          <w:t>https://msdn.microsoft.com/en-us/library/ff709839.aspx</w:t>
        </w:r>
      </w:hyperlink>
    </w:p>
  </w:footnote>
  <w:footnote w:id="7">
    <w:p w:rsidR="00E31239" w:rsidRDefault="00E31239">
      <w:pPr>
        <w:pStyle w:val="Notedebasdepage"/>
      </w:pPr>
      <w:r>
        <w:rPr>
          <w:rStyle w:val="Appelnotedebasdep"/>
        </w:rPr>
        <w:footnoteRef/>
      </w:r>
      <w:r>
        <w:t xml:space="preserve"> </w:t>
      </w:r>
      <w:hyperlink r:id="rId7" w:history="1">
        <w:r w:rsidRPr="00FA5CCC">
          <w:rPr>
            <w:rStyle w:val="Lienhypertexte"/>
          </w:rPr>
          <w:t>https://developer.mozilla.org/fr/docs/Web/JavaScript/Reference/Fonctions/Fonctions_fl%C3%A9ch%C3%A9es</w:t>
        </w:r>
      </w:hyperlink>
      <w:r>
        <w:t xml:space="preserve"> </w:t>
      </w:r>
    </w:p>
  </w:footnote>
  <w:footnote w:id="8">
    <w:p w:rsidR="00E31239" w:rsidRDefault="00E31239">
      <w:pPr>
        <w:pStyle w:val="Notedebasdepage"/>
      </w:pPr>
      <w:r>
        <w:rPr>
          <w:rStyle w:val="Appelnotedebasdep"/>
        </w:rPr>
        <w:footnoteRef/>
      </w:r>
      <w:r>
        <w:t xml:space="preserve"> Maury Fabien, « Pourquoi tester ? », </w:t>
      </w:r>
      <w:r>
        <w:rPr>
          <w:i/>
        </w:rPr>
        <w:t xml:space="preserve">Blog Arolla, </w:t>
      </w:r>
      <w:r>
        <w:t xml:space="preserve">mis à jour le 30 septembre 2015, 21/08/17 </w:t>
      </w:r>
      <w:hyperlink r:id="rId8" w:history="1">
        <w:r w:rsidRPr="00A90BFF">
          <w:rPr>
            <w:rStyle w:val="Lienhypertexte"/>
          </w:rPr>
          <w:t>http://www.arolla.fr/blog/2015/09/pourquoi-tester/</w:t>
        </w:r>
      </w:hyperlink>
    </w:p>
  </w:footnote>
  <w:footnote w:id="9">
    <w:p w:rsidR="00E31239" w:rsidRPr="00010466" w:rsidRDefault="00E31239">
      <w:pPr>
        <w:pStyle w:val="Notedebasdepage"/>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9" w:history="1">
        <w:r w:rsidRPr="00165F17">
          <w:rPr>
            <w:rStyle w:val="Lienhypertexte"/>
          </w:rPr>
          <w:t>https://fr.wikipedia.org/wiki/Test_driven_development</w:t>
        </w:r>
      </w:hyperlink>
      <w:r>
        <w:rPr>
          <w:i/>
        </w:rPr>
        <w:t xml:space="preserve"> </w:t>
      </w:r>
    </w:p>
  </w:footnote>
  <w:footnote w:id="10">
    <w:p w:rsidR="00E31239" w:rsidRPr="00572C9A" w:rsidRDefault="00E31239">
      <w:pPr>
        <w:pStyle w:val="Notedebasdepage"/>
        <w:rPr>
          <w:lang w:val="en-GB"/>
        </w:rPr>
      </w:pPr>
      <w:r>
        <w:rPr>
          <w:rStyle w:val="Appelnotedebasdep"/>
        </w:rPr>
        <w:footnoteRef/>
      </w:r>
      <w:r w:rsidRPr="00572C9A">
        <w:rPr>
          <w:lang w:val="en-GB"/>
        </w:rPr>
        <w:t xml:space="preserve"> </w:t>
      </w:r>
      <w:r>
        <w:rPr>
          <w:lang w:val="en-GB"/>
        </w:rPr>
        <w:t xml:space="preserve">Simon Caplette, </w:t>
      </w:r>
      <w:r w:rsidRPr="00572C9A">
        <w:rPr>
          <w:i/>
          <w:lang w:val="en-GB"/>
        </w:rPr>
        <w:t>Coffee Machine Project</w:t>
      </w:r>
      <w:r w:rsidRPr="00E94513">
        <w:rPr>
          <w:lang w:val="en-GB"/>
        </w:rPr>
        <w:t xml:space="preserve">, 21/08/17 </w:t>
      </w:r>
      <w:hyperlink r:id="rId10" w:history="1">
        <w:r w:rsidRPr="00572C9A">
          <w:rPr>
            <w:rStyle w:val="Lienhypertexte"/>
            <w:lang w:val="en-GB"/>
          </w:rPr>
          <w:t>http://simcap.github.io/coffeemachine/</w:t>
        </w:r>
      </w:hyperlink>
    </w:p>
  </w:footnote>
  <w:footnote w:id="11">
    <w:p w:rsidR="00E31239" w:rsidRPr="00A9135F" w:rsidRDefault="00E31239">
      <w:pPr>
        <w:pStyle w:val="Notedebasdepage"/>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1" w:history="1">
        <w:r w:rsidRPr="00A9135F">
          <w:rPr>
            <w:rStyle w:val="Lienhypertexte"/>
          </w:rPr>
          <w:t>https://fr.wikipedia.org/wiki/Extreme_programming</w:t>
        </w:r>
      </w:hyperlink>
    </w:p>
  </w:footnote>
  <w:footnote w:id="12">
    <w:p w:rsidR="00E31239" w:rsidRPr="00E94513" w:rsidRDefault="00E31239">
      <w:pPr>
        <w:pStyle w:val="Notedebasdepage"/>
        <w:rPr>
          <w:lang w:val="en-GB"/>
        </w:rPr>
      </w:pPr>
      <w:r>
        <w:rPr>
          <w:rStyle w:val="Appelnotedebasdep"/>
        </w:rPr>
        <w:footnoteRef/>
      </w:r>
      <w:r w:rsidRPr="00E94513">
        <w:rPr>
          <w:lang w:val="en-GB"/>
        </w:rPr>
        <w:t xml:space="preserve"> </w:t>
      </w:r>
      <w:hyperlink r:id="rId12" w:history="1">
        <w:r w:rsidRPr="00E94513">
          <w:rPr>
            <w:rStyle w:val="Lienhypertexte"/>
            <w:lang w:val="en-GB"/>
          </w:rPr>
          <w:t>https://www.codingame.com/start</w:t>
        </w:r>
      </w:hyperlink>
    </w:p>
  </w:footnote>
  <w:footnote w:id="13">
    <w:p w:rsidR="00E31239" w:rsidRDefault="00E31239">
      <w:pPr>
        <w:pStyle w:val="Notedebasdepage"/>
      </w:pPr>
      <w:r>
        <w:rPr>
          <w:rStyle w:val="Appelnotedebasdep"/>
        </w:rPr>
        <w:footnoteRef/>
      </w:r>
      <w:r>
        <w:t xml:space="preserve"> </w:t>
      </w:r>
      <w:hyperlink r:id="rId13" w:history="1">
        <w:r w:rsidRPr="006D44C2">
          <w:rPr>
            <w:rStyle w:val="Lienhypertexte"/>
          </w:rPr>
          <w:t>https://www.codingame.com/work/fr/solutions/tests-de-programmation</w:t>
        </w:r>
      </w:hyperlink>
    </w:p>
  </w:footnote>
  <w:footnote w:id="14">
    <w:p w:rsidR="00E31239" w:rsidRDefault="00E31239">
      <w:pPr>
        <w:pStyle w:val="Notedebasdepage"/>
      </w:pPr>
      <w:r>
        <w:rPr>
          <w:rStyle w:val="Appelnotedebasdep"/>
        </w:rPr>
        <w:footnoteRef/>
      </w:r>
      <w:r>
        <w:t xml:space="preserve"> </w:t>
      </w:r>
      <w:hyperlink r:id="rId14" w:history="1">
        <w:r w:rsidRPr="00F10901">
          <w:rPr>
            <w:rStyle w:val="Lienhypertexte"/>
          </w:rPr>
          <w:t>http://www.realite-virtuelle.com/armee-britannique-experience-vr-0708</w:t>
        </w:r>
      </w:hyperlink>
    </w:p>
  </w:footnote>
  <w:footnote w:id="15">
    <w:p w:rsidR="00E31239" w:rsidRDefault="00E31239">
      <w:pPr>
        <w:pStyle w:val="Notedebasdepage"/>
      </w:pPr>
      <w:r>
        <w:rPr>
          <w:rStyle w:val="Appelnotedebasdep"/>
        </w:rPr>
        <w:footnoteRef/>
      </w:r>
      <w:r>
        <w:t xml:space="preserve"> </w:t>
      </w:r>
      <w:hyperlink r:id="rId15" w:history="1">
        <w:r w:rsidRPr="00F10901">
          <w:rPr>
            <w:rStyle w:val="Lienhypertexte"/>
            <w:sz w:val="23"/>
            <w:szCs w:val="23"/>
          </w:rPr>
          <w:t>http://cned.fr/le-cned/institution/missions-cned/</w:t>
        </w:r>
      </w:hyperlink>
    </w:p>
  </w:footnote>
  <w:footnote w:id="16">
    <w:p w:rsidR="00E31239" w:rsidRDefault="00E31239">
      <w:pPr>
        <w:pStyle w:val="Notedebasdepage"/>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w:t>
      </w:r>
      <w:hyperlink r:id="rId16" w:history="1">
        <w:r w:rsidRPr="00165F17">
          <w:rPr>
            <w:rStyle w:val="Lienhypertexte"/>
          </w:rPr>
          <w:t>http://exclusiverh.com/articles/test-recrutement/par-le-jeu-codingame-federe-260-000-developpeurs.htm</w:t>
        </w:r>
      </w:hyperlink>
      <w:r>
        <w:t xml:space="preserve"> </w:t>
      </w:r>
    </w:p>
  </w:footnote>
  <w:footnote w:id="17">
    <w:p w:rsidR="00E31239" w:rsidRDefault="00E31239">
      <w:pPr>
        <w:pStyle w:val="Notedebasdepage"/>
      </w:pPr>
      <w:r>
        <w:rPr>
          <w:rStyle w:val="Appelnotedebasdep"/>
        </w:rPr>
        <w:footnoteRef/>
      </w:r>
      <w:r>
        <w:t xml:space="preserve"> </w:t>
      </w:r>
      <w:hyperlink r:id="rId17" w:history="1">
        <w:r w:rsidRPr="00675AAC">
          <w:rPr>
            <w:rStyle w:val="Lienhypertexte"/>
          </w:rPr>
          <w:t>http://www.agiliste.fr/introduction-methodes-agiles/</w:t>
        </w:r>
      </w:hyperlink>
      <w:r>
        <w:t xml:space="preserve"> </w:t>
      </w:r>
    </w:p>
  </w:footnote>
  <w:footnote w:id="18">
    <w:p w:rsidR="00E31239" w:rsidRPr="004C7F16" w:rsidRDefault="00E31239">
      <w:pPr>
        <w:pStyle w:val="Notedebasdepage"/>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hyperlink r:id="rId18" w:history="1">
        <w:r w:rsidRPr="004C7F16">
          <w:rPr>
            <w:rStyle w:val="Lienhypertexte"/>
            <w:lang w:val="en-GB"/>
          </w:rPr>
          <w:t>http://www.agivetta.com/cspo-certified-scrum-product-owner-training.php</w:t>
        </w:r>
      </w:hyperlink>
    </w:p>
  </w:footnote>
  <w:footnote w:id="19">
    <w:p w:rsidR="00912501" w:rsidRPr="00912501" w:rsidRDefault="00912501">
      <w:pPr>
        <w:pStyle w:val="Notedebasdepage"/>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Pr>
          <w:lang w:val="en-GB"/>
        </w:rPr>
        <w:t>21/08/17</w:t>
      </w:r>
      <w:bookmarkStart w:id="53" w:name="_GoBack"/>
      <w:bookmarkEnd w:id="53"/>
    </w:p>
  </w:footnote>
  <w:footnote w:id="20">
    <w:p w:rsidR="00E31239" w:rsidRPr="00912501" w:rsidRDefault="00E31239">
      <w:pPr>
        <w:pStyle w:val="Notedebasdepage"/>
        <w:rPr>
          <w:lang w:val="en-GB"/>
        </w:rPr>
      </w:pPr>
      <w:r>
        <w:rPr>
          <w:rStyle w:val="Appelnotedebasdep"/>
        </w:rPr>
        <w:footnoteRef/>
      </w:r>
      <w:r w:rsidRPr="00912501">
        <w:rPr>
          <w:lang w:val="en-GB"/>
        </w:rPr>
        <w:t xml:space="preserve"> </w:t>
      </w:r>
      <w:hyperlink r:id="rId19" w:history="1">
        <w:r w:rsidRPr="00912501">
          <w:rPr>
            <w:rStyle w:val="Lienhypertexte"/>
            <w:lang w:val="en-GB"/>
          </w:rPr>
          <w:t>http://www.certivea.fr/offres/certification-nf-hqe-batiments-tertiaires-neuf-ou-renovation</w:t>
        </w:r>
      </w:hyperlink>
    </w:p>
    <w:p w:rsidR="00E31239" w:rsidRPr="00912501" w:rsidRDefault="00E31239">
      <w:pPr>
        <w:pStyle w:val="Notedebasdepage"/>
        <w:rPr>
          <w:lang w:val="en-GB"/>
        </w:rPr>
      </w:pPr>
    </w:p>
  </w:footnote>
  <w:footnote w:id="21">
    <w:p w:rsidR="00E31239" w:rsidRDefault="00E31239">
      <w:pPr>
        <w:pStyle w:val="Notedebasdepage"/>
      </w:pPr>
      <w:r>
        <w:rPr>
          <w:rStyle w:val="Appelnotedebasdep"/>
        </w:rPr>
        <w:footnoteRef/>
      </w:r>
      <w:r>
        <w:t xml:space="preserve"> </w:t>
      </w:r>
      <w:r w:rsidRPr="00C75964">
        <w:rPr>
          <w:i/>
        </w:rPr>
        <w:t>Etablissement et service d’aide par le travail (ESAT)</w:t>
      </w:r>
      <w:r>
        <w:t xml:space="preserve">, </w:t>
      </w:r>
      <w:hyperlink r:id="rId20"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4F4"/>
    <w:rsid w:val="00076BA4"/>
    <w:rsid w:val="00077C36"/>
    <w:rsid w:val="0008276D"/>
    <w:rsid w:val="00082E38"/>
    <w:rsid w:val="00083CB7"/>
    <w:rsid w:val="0008629E"/>
    <w:rsid w:val="00086E43"/>
    <w:rsid w:val="0008782E"/>
    <w:rsid w:val="00091B32"/>
    <w:rsid w:val="00092BCB"/>
    <w:rsid w:val="0009555D"/>
    <w:rsid w:val="000956E4"/>
    <w:rsid w:val="00095BC9"/>
    <w:rsid w:val="00095C78"/>
    <w:rsid w:val="000A2CE8"/>
    <w:rsid w:val="000A41D9"/>
    <w:rsid w:val="000A502A"/>
    <w:rsid w:val="000B312F"/>
    <w:rsid w:val="000B6BBC"/>
    <w:rsid w:val="000C1D83"/>
    <w:rsid w:val="000C279E"/>
    <w:rsid w:val="000C4995"/>
    <w:rsid w:val="000C5BF6"/>
    <w:rsid w:val="000C6376"/>
    <w:rsid w:val="000C6893"/>
    <w:rsid w:val="000C7C97"/>
    <w:rsid w:val="000D343B"/>
    <w:rsid w:val="000D4A0C"/>
    <w:rsid w:val="000D7009"/>
    <w:rsid w:val="000E246A"/>
    <w:rsid w:val="000E5DAC"/>
    <w:rsid w:val="000E79F2"/>
    <w:rsid w:val="00103932"/>
    <w:rsid w:val="001042FA"/>
    <w:rsid w:val="0010576A"/>
    <w:rsid w:val="001165ED"/>
    <w:rsid w:val="00120DEF"/>
    <w:rsid w:val="00122E34"/>
    <w:rsid w:val="00122F19"/>
    <w:rsid w:val="001232EC"/>
    <w:rsid w:val="00126A0B"/>
    <w:rsid w:val="00130FC6"/>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5BB7"/>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3D79"/>
    <w:rsid w:val="001F4484"/>
    <w:rsid w:val="001F4F7C"/>
    <w:rsid w:val="001F6ECB"/>
    <w:rsid w:val="00200A24"/>
    <w:rsid w:val="00200AFD"/>
    <w:rsid w:val="00200FDC"/>
    <w:rsid w:val="00201782"/>
    <w:rsid w:val="00206F4B"/>
    <w:rsid w:val="00212470"/>
    <w:rsid w:val="00213C89"/>
    <w:rsid w:val="002144D6"/>
    <w:rsid w:val="00220162"/>
    <w:rsid w:val="00221007"/>
    <w:rsid w:val="0022245F"/>
    <w:rsid w:val="002236E4"/>
    <w:rsid w:val="00230866"/>
    <w:rsid w:val="00232F6F"/>
    <w:rsid w:val="002331DE"/>
    <w:rsid w:val="00236060"/>
    <w:rsid w:val="00236A1C"/>
    <w:rsid w:val="002376BA"/>
    <w:rsid w:val="00242780"/>
    <w:rsid w:val="00244CFA"/>
    <w:rsid w:val="002459F7"/>
    <w:rsid w:val="002466DD"/>
    <w:rsid w:val="002467E5"/>
    <w:rsid w:val="00250FF2"/>
    <w:rsid w:val="00253766"/>
    <w:rsid w:val="002554CD"/>
    <w:rsid w:val="002633BD"/>
    <w:rsid w:val="0026429C"/>
    <w:rsid w:val="002661B4"/>
    <w:rsid w:val="0026722D"/>
    <w:rsid w:val="00275E75"/>
    <w:rsid w:val="00276B99"/>
    <w:rsid w:val="00281143"/>
    <w:rsid w:val="00293B83"/>
    <w:rsid w:val="00295C71"/>
    <w:rsid w:val="002A0A4B"/>
    <w:rsid w:val="002A0B1A"/>
    <w:rsid w:val="002A5FFA"/>
    <w:rsid w:val="002A7AA8"/>
    <w:rsid w:val="002B1D29"/>
    <w:rsid w:val="002B2F29"/>
    <w:rsid w:val="002B30A5"/>
    <w:rsid w:val="002B31C7"/>
    <w:rsid w:val="002B372A"/>
    <w:rsid w:val="002B4294"/>
    <w:rsid w:val="002D0E13"/>
    <w:rsid w:val="002D2216"/>
    <w:rsid w:val="002D2474"/>
    <w:rsid w:val="002D4598"/>
    <w:rsid w:val="002D5E6A"/>
    <w:rsid w:val="002D74ED"/>
    <w:rsid w:val="002D7EE9"/>
    <w:rsid w:val="002E4DE8"/>
    <w:rsid w:val="002E7516"/>
    <w:rsid w:val="002F2997"/>
    <w:rsid w:val="002F374C"/>
    <w:rsid w:val="002F3ABD"/>
    <w:rsid w:val="002F4334"/>
    <w:rsid w:val="003015C5"/>
    <w:rsid w:val="00302101"/>
    <w:rsid w:val="003048AD"/>
    <w:rsid w:val="00304900"/>
    <w:rsid w:val="00305BAE"/>
    <w:rsid w:val="00306636"/>
    <w:rsid w:val="0030730B"/>
    <w:rsid w:val="00316C24"/>
    <w:rsid w:val="00316D4F"/>
    <w:rsid w:val="00321F41"/>
    <w:rsid w:val="003220A3"/>
    <w:rsid w:val="003235CA"/>
    <w:rsid w:val="003307B5"/>
    <w:rsid w:val="00332017"/>
    <w:rsid w:val="00333A9C"/>
    <w:rsid w:val="00333D0D"/>
    <w:rsid w:val="003349AF"/>
    <w:rsid w:val="00334ED2"/>
    <w:rsid w:val="00335062"/>
    <w:rsid w:val="00336FCD"/>
    <w:rsid w:val="00341431"/>
    <w:rsid w:val="00351C9C"/>
    <w:rsid w:val="00352FE8"/>
    <w:rsid w:val="0035649E"/>
    <w:rsid w:val="00361CA1"/>
    <w:rsid w:val="00365427"/>
    <w:rsid w:val="00374079"/>
    <w:rsid w:val="003746C7"/>
    <w:rsid w:val="003750B4"/>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09CB"/>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204F7"/>
    <w:rsid w:val="00422456"/>
    <w:rsid w:val="004261E8"/>
    <w:rsid w:val="004274E4"/>
    <w:rsid w:val="004306F5"/>
    <w:rsid w:val="00430CFD"/>
    <w:rsid w:val="004317BF"/>
    <w:rsid w:val="0043286B"/>
    <w:rsid w:val="0043396B"/>
    <w:rsid w:val="00435010"/>
    <w:rsid w:val="0044124F"/>
    <w:rsid w:val="004420AF"/>
    <w:rsid w:val="004453CF"/>
    <w:rsid w:val="00453AD8"/>
    <w:rsid w:val="004541E5"/>
    <w:rsid w:val="00455412"/>
    <w:rsid w:val="00455F00"/>
    <w:rsid w:val="0046478C"/>
    <w:rsid w:val="00465676"/>
    <w:rsid w:val="004678D0"/>
    <w:rsid w:val="00476E5C"/>
    <w:rsid w:val="00482404"/>
    <w:rsid w:val="00484767"/>
    <w:rsid w:val="0048625F"/>
    <w:rsid w:val="004947E9"/>
    <w:rsid w:val="00497619"/>
    <w:rsid w:val="00497AF9"/>
    <w:rsid w:val="004A3F8F"/>
    <w:rsid w:val="004A6AE0"/>
    <w:rsid w:val="004A6B27"/>
    <w:rsid w:val="004A6C6A"/>
    <w:rsid w:val="004A6EEB"/>
    <w:rsid w:val="004B0069"/>
    <w:rsid w:val="004B1580"/>
    <w:rsid w:val="004B47D1"/>
    <w:rsid w:val="004B602B"/>
    <w:rsid w:val="004C049F"/>
    <w:rsid w:val="004C10EA"/>
    <w:rsid w:val="004C340E"/>
    <w:rsid w:val="004C7F16"/>
    <w:rsid w:val="004D01E5"/>
    <w:rsid w:val="004D1033"/>
    <w:rsid w:val="004D4835"/>
    <w:rsid w:val="004D6495"/>
    <w:rsid w:val="004E07A1"/>
    <w:rsid w:val="004E0E70"/>
    <w:rsid w:val="004E2C6A"/>
    <w:rsid w:val="004E4048"/>
    <w:rsid w:val="004F053F"/>
    <w:rsid w:val="004F30ED"/>
    <w:rsid w:val="004F7424"/>
    <w:rsid w:val="005000E2"/>
    <w:rsid w:val="00501A26"/>
    <w:rsid w:val="00502B40"/>
    <w:rsid w:val="00510784"/>
    <w:rsid w:val="00511821"/>
    <w:rsid w:val="00513235"/>
    <w:rsid w:val="00515973"/>
    <w:rsid w:val="00517F0E"/>
    <w:rsid w:val="00521D6B"/>
    <w:rsid w:val="00524CD3"/>
    <w:rsid w:val="005250B5"/>
    <w:rsid w:val="005276B2"/>
    <w:rsid w:val="00530A97"/>
    <w:rsid w:val="00532615"/>
    <w:rsid w:val="00534092"/>
    <w:rsid w:val="00543B46"/>
    <w:rsid w:val="00544348"/>
    <w:rsid w:val="0054639B"/>
    <w:rsid w:val="00547039"/>
    <w:rsid w:val="00547E9A"/>
    <w:rsid w:val="005505BE"/>
    <w:rsid w:val="005536B9"/>
    <w:rsid w:val="005610C9"/>
    <w:rsid w:val="00562EF1"/>
    <w:rsid w:val="00564F6B"/>
    <w:rsid w:val="005657E3"/>
    <w:rsid w:val="00570292"/>
    <w:rsid w:val="00570591"/>
    <w:rsid w:val="00572C9A"/>
    <w:rsid w:val="005734DC"/>
    <w:rsid w:val="00577111"/>
    <w:rsid w:val="00582367"/>
    <w:rsid w:val="00584FFC"/>
    <w:rsid w:val="00586D15"/>
    <w:rsid w:val="00586FE0"/>
    <w:rsid w:val="005930AA"/>
    <w:rsid w:val="00593904"/>
    <w:rsid w:val="0059537B"/>
    <w:rsid w:val="005979AE"/>
    <w:rsid w:val="005A1E87"/>
    <w:rsid w:val="005A2BF0"/>
    <w:rsid w:val="005A3832"/>
    <w:rsid w:val="005A4963"/>
    <w:rsid w:val="005B00C2"/>
    <w:rsid w:val="005B0F93"/>
    <w:rsid w:val="005B1362"/>
    <w:rsid w:val="005B69D3"/>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6010B3"/>
    <w:rsid w:val="00602250"/>
    <w:rsid w:val="006030FD"/>
    <w:rsid w:val="00604723"/>
    <w:rsid w:val="006066C6"/>
    <w:rsid w:val="00606B15"/>
    <w:rsid w:val="00607E57"/>
    <w:rsid w:val="006125B0"/>
    <w:rsid w:val="00614B8A"/>
    <w:rsid w:val="00617651"/>
    <w:rsid w:val="006205FF"/>
    <w:rsid w:val="00620D0E"/>
    <w:rsid w:val="00624D3C"/>
    <w:rsid w:val="00631E96"/>
    <w:rsid w:val="00637469"/>
    <w:rsid w:val="006411C9"/>
    <w:rsid w:val="0064622D"/>
    <w:rsid w:val="00654797"/>
    <w:rsid w:val="00655C97"/>
    <w:rsid w:val="00657937"/>
    <w:rsid w:val="00657EE8"/>
    <w:rsid w:val="00660408"/>
    <w:rsid w:val="00662441"/>
    <w:rsid w:val="00664B5F"/>
    <w:rsid w:val="006706AF"/>
    <w:rsid w:val="00670A96"/>
    <w:rsid w:val="00672970"/>
    <w:rsid w:val="0067569F"/>
    <w:rsid w:val="0067693E"/>
    <w:rsid w:val="00683662"/>
    <w:rsid w:val="006861F9"/>
    <w:rsid w:val="00692D84"/>
    <w:rsid w:val="006969AF"/>
    <w:rsid w:val="006A0A22"/>
    <w:rsid w:val="006A218B"/>
    <w:rsid w:val="006A2500"/>
    <w:rsid w:val="006A293E"/>
    <w:rsid w:val="006A37F0"/>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D4627"/>
    <w:rsid w:val="006E35C4"/>
    <w:rsid w:val="006E7B63"/>
    <w:rsid w:val="006F064E"/>
    <w:rsid w:val="006F0C67"/>
    <w:rsid w:val="006F3704"/>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51372"/>
    <w:rsid w:val="0075149E"/>
    <w:rsid w:val="00752525"/>
    <w:rsid w:val="00752689"/>
    <w:rsid w:val="0075464D"/>
    <w:rsid w:val="00755925"/>
    <w:rsid w:val="00755D83"/>
    <w:rsid w:val="0075614A"/>
    <w:rsid w:val="00756ACA"/>
    <w:rsid w:val="007572E5"/>
    <w:rsid w:val="0075796E"/>
    <w:rsid w:val="007579EA"/>
    <w:rsid w:val="00757AE8"/>
    <w:rsid w:val="00757E18"/>
    <w:rsid w:val="00760753"/>
    <w:rsid w:val="007618CF"/>
    <w:rsid w:val="007622FF"/>
    <w:rsid w:val="00762C33"/>
    <w:rsid w:val="0077070B"/>
    <w:rsid w:val="00771909"/>
    <w:rsid w:val="007804F1"/>
    <w:rsid w:val="00786BE1"/>
    <w:rsid w:val="007877A6"/>
    <w:rsid w:val="00790326"/>
    <w:rsid w:val="00790565"/>
    <w:rsid w:val="00793012"/>
    <w:rsid w:val="00793F16"/>
    <w:rsid w:val="007949A7"/>
    <w:rsid w:val="00794AE5"/>
    <w:rsid w:val="00794DF4"/>
    <w:rsid w:val="0079670E"/>
    <w:rsid w:val="00796E4A"/>
    <w:rsid w:val="00796FA0"/>
    <w:rsid w:val="007A2013"/>
    <w:rsid w:val="007A31E4"/>
    <w:rsid w:val="007A4B16"/>
    <w:rsid w:val="007B2B50"/>
    <w:rsid w:val="007B7496"/>
    <w:rsid w:val="007C0762"/>
    <w:rsid w:val="007C2A4B"/>
    <w:rsid w:val="007C36EB"/>
    <w:rsid w:val="007C5614"/>
    <w:rsid w:val="007C645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584C"/>
    <w:rsid w:val="00887590"/>
    <w:rsid w:val="00890626"/>
    <w:rsid w:val="0089081C"/>
    <w:rsid w:val="008920A2"/>
    <w:rsid w:val="00895A04"/>
    <w:rsid w:val="008A05B7"/>
    <w:rsid w:val="008A11C6"/>
    <w:rsid w:val="008A5E32"/>
    <w:rsid w:val="008B44C8"/>
    <w:rsid w:val="008B55A1"/>
    <w:rsid w:val="008B6A3A"/>
    <w:rsid w:val="008C05E8"/>
    <w:rsid w:val="008C15D4"/>
    <w:rsid w:val="008C33CA"/>
    <w:rsid w:val="008C6199"/>
    <w:rsid w:val="008C6CBB"/>
    <w:rsid w:val="008D0BF1"/>
    <w:rsid w:val="008D2939"/>
    <w:rsid w:val="008E3789"/>
    <w:rsid w:val="008E3A18"/>
    <w:rsid w:val="008E4BDE"/>
    <w:rsid w:val="008E5533"/>
    <w:rsid w:val="008E5AD0"/>
    <w:rsid w:val="008F1310"/>
    <w:rsid w:val="008F3E66"/>
    <w:rsid w:val="008F517A"/>
    <w:rsid w:val="008F53C9"/>
    <w:rsid w:val="008F5520"/>
    <w:rsid w:val="008F7339"/>
    <w:rsid w:val="00900432"/>
    <w:rsid w:val="00901F79"/>
    <w:rsid w:val="00912501"/>
    <w:rsid w:val="00912BA2"/>
    <w:rsid w:val="00921E4C"/>
    <w:rsid w:val="009240F9"/>
    <w:rsid w:val="00927CD9"/>
    <w:rsid w:val="00927D18"/>
    <w:rsid w:val="00930A7F"/>
    <w:rsid w:val="00935B61"/>
    <w:rsid w:val="00936F2F"/>
    <w:rsid w:val="009429AC"/>
    <w:rsid w:val="00942F71"/>
    <w:rsid w:val="00943102"/>
    <w:rsid w:val="00953353"/>
    <w:rsid w:val="00953502"/>
    <w:rsid w:val="0095427E"/>
    <w:rsid w:val="009578C5"/>
    <w:rsid w:val="00957A15"/>
    <w:rsid w:val="00963497"/>
    <w:rsid w:val="00967352"/>
    <w:rsid w:val="00967D5E"/>
    <w:rsid w:val="00970107"/>
    <w:rsid w:val="00971B7D"/>
    <w:rsid w:val="00974B66"/>
    <w:rsid w:val="00975787"/>
    <w:rsid w:val="0098098F"/>
    <w:rsid w:val="0098694F"/>
    <w:rsid w:val="00991B5D"/>
    <w:rsid w:val="009A0445"/>
    <w:rsid w:val="009A0B17"/>
    <w:rsid w:val="009A37B1"/>
    <w:rsid w:val="009A44C1"/>
    <w:rsid w:val="009A60A0"/>
    <w:rsid w:val="009B23BB"/>
    <w:rsid w:val="009B5BE0"/>
    <w:rsid w:val="009B7A05"/>
    <w:rsid w:val="009C4CA8"/>
    <w:rsid w:val="009C57D0"/>
    <w:rsid w:val="009C68F2"/>
    <w:rsid w:val="009C76B6"/>
    <w:rsid w:val="009C7997"/>
    <w:rsid w:val="009D0248"/>
    <w:rsid w:val="009D433D"/>
    <w:rsid w:val="009D60D5"/>
    <w:rsid w:val="009D769D"/>
    <w:rsid w:val="009E0053"/>
    <w:rsid w:val="009E076D"/>
    <w:rsid w:val="009E2846"/>
    <w:rsid w:val="009E3BE0"/>
    <w:rsid w:val="009F2825"/>
    <w:rsid w:val="009F315B"/>
    <w:rsid w:val="009F54CB"/>
    <w:rsid w:val="00A01396"/>
    <w:rsid w:val="00A02992"/>
    <w:rsid w:val="00A07188"/>
    <w:rsid w:val="00A0760A"/>
    <w:rsid w:val="00A15CB7"/>
    <w:rsid w:val="00A17358"/>
    <w:rsid w:val="00A17DE4"/>
    <w:rsid w:val="00A211B2"/>
    <w:rsid w:val="00A21557"/>
    <w:rsid w:val="00A21E2E"/>
    <w:rsid w:val="00A227B0"/>
    <w:rsid w:val="00A248D0"/>
    <w:rsid w:val="00A33864"/>
    <w:rsid w:val="00A37602"/>
    <w:rsid w:val="00A4098C"/>
    <w:rsid w:val="00A4474C"/>
    <w:rsid w:val="00A47437"/>
    <w:rsid w:val="00A516D5"/>
    <w:rsid w:val="00A52D0B"/>
    <w:rsid w:val="00A55CB0"/>
    <w:rsid w:val="00A55DC3"/>
    <w:rsid w:val="00A5634B"/>
    <w:rsid w:val="00A617C9"/>
    <w:rsid w:val="00A70ACF"/>
    <w:rsid w:val="00A72B0A"/>
    <w:rsid w:val="00A730AF"/>
    <w:rsid w:val="00A7423B"/>
    <w:rsid w:val="00A75EDF"/>
    <w:rsid w:val="00A76BF0"/>
    <w:rsid w:val="00A77121"/>
    <w:rsid w:val="00A813DE"/>
    <w:rsid w:val="00A90BA7"/>
    <w:rsid w:val="00A9135F"/>
    <w:rsid w:val="00A91B19"/>
    <w:rsid w:val="00A93B6F"/>
    <w:rsid w:val="00A93D59"/>
    <w:rsid w:val="00A9430D"/>
    <w:rsid w:val="00A94491"/>
    <w:rsid w:val="00A94D51"/>
    <w:rsid w:val="00AA105A"/>
    <w:rsid w:val="00AA1A7E"/>
    <w:rsid w:val="00AA240A"/>
    <w:rsid w:val="00AA253E"/>
    <w:rsid w:val="00AA34F0"/>
    <w:rsid w:val="00AA4083"/>
    <w:rsid w:val="00AA4BE1"/>
    <w:rsid w:val="00AA55DD"/>
    <w:rsid w:val="00AB1C80"/>
    <w:rsid w:val="00AB2943"/>
    <w:rsid w:val="00AB3889"/>
    <w:rsid w:val="00AB3DA8"/>
    <w:rsid w:val="00AB6721"/>
    <w:rsid w:val="00AB7899"/>
    <w:rsid w:val="00AC3064"/>
    <w:rsid w:val="00AC3C71"/>
    <w:rsid w:val="00AC5294"/>
    <w:rsid w:val="00AC5F56"/>
    <w:rsid w:val="00AC6321"/>
    <w:rsid w:val="00AC7D85"/>
    <w:rsid w:val="00AD1F84"/>
    <w:rsid w:val="00AD38F7"/>
    <w:rsid w:val="00AD6CB9"/>
    <w:rsid w:val="00AD7498"/>
    <w:rsid w:val="00AE0F9D"/>
    <w:rsid w:val="00AE1DBF"/>
    <w:rsid w:val="00AE2388"/>
    <w:rsid w:val="00AE31EF"/>
    <w:rsid w:val="00AF21B7"/>
    <w:rsid w:val="00AF68B3"/>
    <w:rsid w:val="00B00573"/>
    <w:rsid w:val="00B02444"/>
    <w:rsid w:val="00B059FC"/>
    <w:rsid w:val="00B05E0D"/>
    <w:rsid w:val="00B10D35"/>
    <w:rsid w:val="00B13050"/>
    <w:rsid w:val="00B15DE7"/>
    <w:rsid w:val="00B17E07"/>
    <w:rsid w:val="00B2103A"/>
    <w:rsid w:val="00B21342"/>
    <w:rsid w:val="00B2775A"/>
    <w:rsid w:val="00B30408"/>
    <w:rsid w:val="00B357CA"/>
    <w:rsid w:val="00B420DF"/>
    <w:rsid w:val="00B4506D"/>
    <w:rsid w:val="00B45BBD"/>
    <w:rsid w:val="00B502FF"/>
    <w:rsid w:val="00B51C49"/>
    <w:rsid w:val="00B5543D"/>
    <w:rsid w:val="00B56DD1"/>
    <w:rsid w:val="00B623BE"/>
    <w:rsid w:val="00B6501A"/>
    <w:rsid w:val="00B660D4"/>
    <w:rsid w:val="00B66465"/>
    <w:rsid w:val="00B6722E"/>
    <w:rsid w:val="00B7150C"/>
    <w:rsid w:val="00B7329B"/>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3496"/>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3C42"/>
    <w:rsid w:val="00C34480"/>
    <w:rsid w:val="00C416B6"/>
    <w:rsid w:val="00C41ACA"/>
    <w:rsid w:val="00C4371E"/>
    <w:rsid w:val="00C45A24"/>
    <w:rsid w:val="00C50818"/>
    <w:rsid w:val="00C50900"/>
    <w:rsid w:val="00C52234"/>
    <w:rsid w:val="00C627D4"/>
    <w:rsid w:val="00C6296E"/>
    <w:rsid w:val="00C6381F"/>
    <w:rsid w:val="00C6554A"/>
    <w:rsid w:val="00C745F5"/>
    <w:rsid w:val="00C75964"/>
    <w:rsid w:val="00C75F32"/>
    <w:rsid w:val="00C767A0"/>
    <w:rsid w:val="00C82BC6"/>
    <w:rsid w:val="00C83286"/>
    <w:rsid w:val="00C84009"/>
    <w:rsid w:val="00C90D2D"/>
    <w:rsid w:val="00C92416"/>
    <w:rsid w:val="00C92CFE"/>
    <w:rsid w:val="00C92EE3"/>
    <w:rsid w:val="00C97C8F"/>
    <w:rsid w:val="00CA3ACC"/>
    <w:rsid w:val="00CA567E"/>
    <w:rsid w:val="00CA58D3"/>
    <w:rsid w:val="00CB4573"/>
    <w:rsid w:val="00CC26A9"/>
    <w:rsid w:val="00CC7D44"/>
    <w:rsid w:val="00CD1DAA"/>
    <w:rsid w:val="00CD2B88"/>
    <w:rsid w:val="00CD32E3"/>
    <w:rsid w:val="00CD33C1"/>
    <w:rsid w:val="00CD4FAF"/>
    <w:rsid w:val="00CD5C81"/>
    <w:rsid w:val="00CD7BC7"/>
    <w:rsid w:val="00CE074D"/>
    <w:rsid w:val="00CE101B"/>
    <w:rsid w:val="00CE57A9"/>
    <w:rsid w:val="00CF07C6"/>
    <w:rsid w:val="00CF16DE"/>
    <w:rsid w:val="00CF67AE"/>
    <w:rsid w:val="00D01EDF"/>
    <w:rsid w:val="00D03080"/>
    <w:rsid w:val="00D03A9D"/>
    <w:rsid w:val="00D06F12"/>
    <w:rsid w:val="00D07054"/>
    <w:rsid w:val="00D111F4"/>
    <w:rsid w:val="00D137D3"/>
    <w:rsid w:val="00D162D0"/>
    <w:rsid w:val="00D1639A"/>
    <w:rsid w:val="00D26416"/>
    <w:rsid w:val="00D30B5F"/>
    <w:rsid w:val="00D30DB0"/>
    <w:rsid w:val="00D3156A"/>
    <w:rsid w:val="00D32469"/>
    <w:rsid w:val="00D3264B"/>
    <w:rsid w:val="00D463F8"/>
    <w:rsid w:val="00D4681A"/>
    <w:rsid w:val="00D46C21"/>
    <w:rsid w:val="00D504D4"/>
    <w:rsid w:val="00D50E39"/>
    <w:rsid w:val="00D56E48"/>
    <w:rsid w:val="00D6292D"/>
    <w:rsid w:val="00D63076"/>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B7192"/>
    <w:rsid w:val="00DC0CDB"/>
    <w:rsid w:val="00DC1387"/>
    <w:rsid w:val="00DC55A3"/>
    <w:rsid w:val="00DD3058"/>
    <w:rsid w:val="00DE3AEB"/>
    <w:rsid w:val="00DE60BE"/>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47164"/>
    <w:rsid w:val="00E536E3"/>
    <w:rsid w:val="00E5407C"/>
    <w:rsid w:val="00E54215"/>
    <w:rsid w:val="00E54282"/>
    <w:rsid w:val="00E57983"/>
    <w:rsid w:val="00E57B44"/>
    <w:rsid w:val="00E60EC3"/>
    <w:rsid w:val="00E62345"/>
    <w:rsid w:val="00E6333B"/>
    <w:rsid w:val="00E648BC"/>
    <w:rsid w:val="00E64990"/>
    <w:rsid w:val="00E665F6"/>
    <w:rsid w:val="00E72B2A"/>
    <w:rsid w:val="00E90189"/>
    <w:rsid w:val="00E9055F"/>
    <w:rsid w:val="00E910F0"/>
    <w:rsid w:val="00E928EA"/>
    <w:rsid w:val="00E94513"/>
    <w:rsid w:val="00E94E6E"/>
    <w:rsid w:val="00E95F1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501E"/>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514"/>
    <w:rsid w:val="00F607C5"/>
    <w:rsid w:val="00F65FC0"/>
    <w:rsid w:val="00F7166A"/>
    <w:rsid w:val="00F71CFA"/>
    <w:rsid w:val="00F74A9F"/>
    <w:rsid w:val="00F74BDC"/>
    <w:rsid w:val="00F825CF"/>
    <w:rsid w:val="00F90EBD"/>
    <w:rsid w:val="00F91290"/>
    <w:rsid w:val="00F9494F"/>
    <w:rsid w:val="00F95D28"/>
    <w:rsid w:val="00F969C5"/>
    <w:rsid w:val="00F96CE1"/>
    <w:rsid w:val="00FA0D52"/>
    <w:rsid w:val="00FA3B77"/>
    <w:rsid w:val="00FA54E7"/>
    <w:rsid w:val="00FA5928"/>
    <w:rsid w:val="00FA7573"/>
    <w:rsid w:val="00FB4F46"/>
    <w:rsid w:val="00FB5859"/>
    <w:rsid w:val="00FB5AB7"/>
    <w:rsid w:val="00FB5BD3"/>
    <w:rsid w:val="00FB625C"/>
    <w:rsid w:val="00FB6F86"/>
    <w:rsid w:val="00FC08B9"/>
    <w:rsid w:val="00FC2FB5"/>
    <w:rsid w:val="00FC740B"/>
    <w:rsid w:val="00FC783B"/>
    <w:rsid w:val="00FC78E2"/>
    <w:rsid w:val="00FD645D"/>
    <w:rsid w:val="00FE223E"/>
    <w:rsid w:val="00FE4B4C"/>
    <w:rsid w:val="00FE5B1E"/>
    <w:rsid w:val="00FE6058"/>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CAD87"/>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i-msdn.sec.s-msft.com/dynimg/IC407784.png" TargetMode="External"/><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www.agivetta.com/images/cspo-1.png" TargetMode="External"/><Relationship Id="rId70" Type="http://schemas.openxmlformats.org/officeDocument/2006/relationships/image" Target="media/image57.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www.arolla.fr/blog/2015/09/pourquoi-tester/" TargetMode="External"/><Relationship Id="rId13" Type="http://schemas.openxmlformats.org/officeDocument/2006/relationships/hyperlink" Target="https://www.codingame.com/work/fr/solutions/tests-de-programmation" TargetMode="External"/><Relationship Id="rId18" Type="http://schemas.openxmlformats.org/officeDocument/2006/relationships/hyperlink" Target="http://www.agivetta.com/cspo-certified-scrum-product-owner-training.php" TargetMode="External"/><Relationship Id="rId3" Type="http://schemas.openxmlformats.org/officeDocument/2006/relationships/hyperlink" Target="https://www.gymglish.com/fr/" TargetMode="External"/><Relationship Id="rId7" Type="http://schemas.openxmlformats.org/officeDocument/2006/relationships/hyperlink" Target="https://developer.mozilla.org/fr/docs/Web/JavaScript/Reference/Fonctions/Fonctions_fl%C3%A9ch%C3%A9es" TargetMode="External"/><Relationship Id="rId12" Type="http://schemas.openxmlformats.org/officeDocument/2006/relationships/hyperlink" Target="https://www.codingame.com/start" TargetMode="External"/><Relationship Id="rId17" Type="http://schemas.openxmlformats.org/officeDocument/2006/relationships/hyperlink" Target="http://www.agiliste.fr/introduction-methodes-agiles/" TargetMode="External"/><Relationship Id="rId2" Type="http://schemas.openxmlformats.org/officeDocument/2006/relationships/hyperlink" Target="http://www.surgeonsim.com/surgeon-simulator-er/" TargetMode="External"/><Relationship Id="rId16" Type="http://schemas.openxmlformats.org/officeDocument/2006/relationships/hyperlink" Target="http://exclusiverh.com/articles/test-recrutement/par-le-jeu-codingame-federe-260-000-developpeurs.htm" TargetMode="External"/><Relationship Id="rId20" Type="http://schemas.openxmlformats.org/officeDocument/2006/relationships/hyperlink" Target="http://annuaire.action-sociale.org/etablissements/adultes-handicapes/etablissement-et-service-d-aide-par-le-travail--e-s-a-t---246.html"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msdn.microsoft.com/en-us/library/ff709839.aspx" TargetMode="External"/><Relationship Id="rId11" Type="http://schemas.openxmlformats.org/officeDocument/2006/relationships/hyperlink" Target="https://fr.wikipedia.org/wiki/Extreme_programming"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cned.fr/le-cned/institution/missions-cned/" TargetMode="External"/><Relationship Id="rId10" Type="http://schemas.openxmlformats.org/officeDocument/2006/relationships/hyperlink" Target="http://simcap.github.io/coffeemachine/" TargetMode="External"/><Relationship Id="rId19" Type="http://schemas.openxmlformats.org/officeDocument/2006/relationships/hyperlink" Target="http://www.certivea.fr/offres/certification-nf-hqe-batiments-tertiaires-neuf-ou-renovation"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fr.wikipedia.org/wiki/Test_driven_development" TargetMode="External"/><Relationship Id="rId14" Type="http://schemas.openxmlformats.org/officeDocument/2006/relationships/hyperlink" Target="http://www.realite-virtuelle.com/armee-britannique-experience-vr-07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4AF3C7C4-3CE2-43A4-B3F7-5951F853F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39</TotalTime>
  <Pages>66</Pages>
  <Words>13086</Words>
  <Characters>71976</Characters>
  <Application>Microsoft Office Word</Application>
  <DocSecurity>0</DocSecurity>
  <Lines>599</Lines>
  <Paragraphs>169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23</cp:revision>
  <cp:lastPrinted>2017-08-21T12:16:00Z</cp:lastPrinted>
  <dcterms:created xsi:type="dcterms:W3CDTF">2017-08-21T12:44:00Z</dcterms:created>
  <dcterms:modified xsi:type="dcterms:W3CDTF">2017-08-21T13:23:00Z</dcterms:modified>
</cp:coreProperties>
</file>